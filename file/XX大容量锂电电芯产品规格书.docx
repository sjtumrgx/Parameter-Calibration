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8841" w:type="dxa"/>
        <w:jc w:val="center"/>
        <w:tblLayout w:type="fixed"/>
        <w:tblCellMar>
          <w:left w:w="57" w:type="dxa"/>
          <w:right w:w="57" w:type="dxa"/>
        </w:tblCellMar>
        <w:tblLook w:val="04A0" w:firstRow="1" w:lastRow="0" w:firstColumn="1" w:lastColumn="0" w:noHBand="0" w:noVBand="1"/>
      </w:tblPr>
      <w:tblGrid>
        <w:gridCol w:w="2820"/>
        <w:gridCol w:w="2735"/>
        <w:gridCol w:w="3286"/>
      </w:tblGrid>
      <w:tr w:rsidR="0088680D" w:rsidTr="00AD7FB2">
        <w:trPr>
          <w:cantSplit/>
          <w:trHeight w:val="20"/>
          <w:jc w:val="center"/>
        </w:trPr>
        <w:tc>
          <w:tcPr>
            <w:tcW w:w="2820" w:type="dxa"/>
            <w:vMerge w:val="restart"/>
            <w:tcBorders>
              <w:top w:val="double" w:sz="4" w:space="0" w:color="auto"/>
              <w:left w:val="double" w:sz="4" w:space="0" w:color="auto"/>
              <w:right w:val="single" w:sz="4" w:space="0" w:color="auto"/>
            </w:tcBorders>
            <w:vAlign w:val="center"/>
          </w:tcPr>
          <w:p w:rsidR="0088680D" w:rsidRDefault="00B06A60">
            <w:r>
              <w:rPr>
                <w:noProof/>
              </w:rPr>
              <mc:AlternateContent>
                <mc:Choice Requires="wps">
                  <w:drawing>
                    <wp:anchor distT="0" distB="0" distL="114300" distR="114300" simplePos="0" relativeHeight="251659264" behindDoc="0" locked="1" layoutInCell="1" hidden="1" allowOverlap="1" wp14:anchorId="1AF1B31B" wp14:editId="4570CF47">
                      <wp:simplePos x="0" y="0"/>
                      <wp:positionH relativeFrom="column">
                        <wp:posOffset>0</wp:posOffset>
                      </wp:positionH>
                      <wp:positionV relativeFrom="paragraph">
                        <wp:posOffset>0</wp:posOffset>
                      </wp:positionV>
                      <wp:extent cx="635" cy="635"/>
                      <wp:effectExtent l="9525" t="9525" r="8890" b="8890"/>
                      <wp:wrapNone/>
                      <wp:docPr id="3" name="DtsShapeName" descr="@E6CE4E3DE4D56D5C00EC61B2DC3336009658O8;D&gt;OB11014077!!!BIHO@]b110140771@5D19@@11053@GE7774IDSU!LQD!W311S212B12!QCM!10C畀陵忠存操精叮哥桂髓W3/15/enb!!!!!!!!!!!!!!!!!!!!!!!!!!!!!!!!!!!!!!!!!!!!!!!!!!!!!!!!!!!!!!!!!!!!!!!!!!!!!!!!!!!!!!!!!!!!!!!!!!!!!!!!!!!!!!!!!!!!!!!!!!!!!!!!!!!!!!!!!!!!!!!!!!!!!!!!!!!!!!!!!!!!!!!!!!!!!!!!!!!!!!!!!!!!!!!!!!!!!!!!!!!!!!!!!!!!!!!!!!!!!!!!!!!!!!!!!!!!!!!!!!!!!!!!!!!!!!!!!!!!!!!!!!!!!!!!!!!!!!!!!!!!!!!!!!!!!!!!!!!!!!!!!!!!!!!!!!!!!!!!!!!!!!!!!!!!!!!!!!!!!!!!!!!!!!!!!!!!!!!!!!!!!!!!!!!!!!!!!!!!!!!!!!!!!!!!!!!!!!!!!!!!!!!!!!!!!!!!!!!!!!!!!!!!!!!!!!!!!!!!!!!!!!!!!!!!!!!!!!!!!!!!!!!!!!!!!!!!!!!!!!!!!!!!!!!!!!!!!!!!!!!!!!!!!!!!!!!!!!!!!!!!!!!!!!!!!!!!!!!!!!!!!!!!!!!!!!!!!!!!!!!!!!!!!!!!!!!!!!!!!!!!!!!!!!!!!!!!!!!!!!!!!!!!!!!!!!!!!!!!!!!!!!!!!!!!!!!!!!!!!!!!!!!!!!!!!!!!!!!!!!!!!!!!!!!!!!!!!!!!!!!!!!!!!!!!!!!!!!!!!!!!!!!!!!!!!!!!!!!!!!!!!!!!!!!!!!!!!!!!!!!!!!!!!!!!!!!!!!!!!!!!!!!!!!!!!!!!!!!!!!!!!!!!!!!!!!!!!!!!!!!!!!!!!!!!!!!!!!!!!!!!!!!!!!!!!!!!!!!!!!!!!!!!!!!!!!!!!!!!!!!!!!!!!!!!!!!!!!!!!!!!!!!!!!!!!!!!!!!!!!!!!!!!!!!!!!!!!!!!!!!!!!!!!!!!!!!!!!!!!!!!!!!!!!!!!!!!!!!!!!!!!!!!!!!!!!!!!!!!!!!!!!!!!!!!!!!!!!!!!!!!!!!!!!!!!!!!!!!!!!!!!!!!!!!!!!!!!!!!!!!!!!!!!!!!!!!!!!!!!!!!!!!!!!!!!!!!!!!!!!!!!!!!!!!!!!!!!!!!!!!!!!!!!!!!!!!!!!!!!!!!!!!!!!!!!!!!!!!!!!!!!!!!!!!!!!!!!!!!!!!!!!!!!!!!!!!!!!!!!!!!!!!!!!!!!!!!!!!!!!!!!!!!!!!!!!!!!!!!!!!!!!!!!!!!!!!!!!!!!!!!!!!!!!!!!!!!!!!!!!!!!!!!!!!!!!!!!!!!!!!!!!!!!!!!!!!!!!!!!!!!!!!!!!!!!!!!!!!!!!!!!!!!!!!!!!!!!!!!!!!!!!!!!!!!!!!!!!!!!!!!!!!!!!!!!!!!!!!!!!!!!!!!!!!!!!!!!!!!!!!!!!!!!!!!!!!!!!!!!!!!!!!!!!!!!!!!!!!!!!!!!!!!!!!!!!!!!!!!!!!!!!!!!!!!!!!!!!!!!!!!!!!!!!!!!!!!!!!!!!!!!!!!!!!!!!!!!!!!!!!!!!!!!!!!!!!!!!!!!!!!!!!!!!!!!!!!!!!!!!!!!!!!!!!!!!!!!!!!!!!!!!!!!!!!!!!!!!!!!!!!!!!!!!!!!!!!!!!!!!!!!!!!!!!!!!!!!!!!!!!!!!!!!!!!!!!!!!!!!!!!!!!!!!!!!!!!!!!!!!!!!!!!!!!!!!!!!!!!!!!!!!!!!!!!!!!!!!!!!!!!!!!!!!!!!!!!!!!!!!!!!!!!!!!!!!!!!!!!!!!!!!!!!!!!!!!!!!!!!!!!!!!!!!!!!!!!!!!!!!!!!!!!!!!!!!!!!!!!!!!!!!!!!!!!!!!!!!!!!!!!!!!!!!!!!!!!!!!!!!!!!!!!!!!!!!!!!!!!!!!!!!!!!!!!!!!!!!!!!!!!!!!!!!!!!!!!!!!!!!!!!!!!!!!!!!!!!!!!!!!!!!!!!!!!!!!!!!!!!!!!!!!!!!!!!!!!!!!!!!!!!!!!!!!!!!!!!!!!!!!!!!!!!!!!!!!!!!!!!!!!!!!!!!!!!!!!!!!!!!!!!!!!!!!!!!!!!!!!!!!!!!!!!!!!!!!!!!!!!!!!!!!!!!!!!!!!!!!!!!!!!!!!!!!!!!!!!!!!!!!!!!!!!!!!!!!!!!!!!!!!!!!!!!!!!!!!!!!!!!!!!!!!!!!!!!!!!!!!!!!!!!!!!!!!!!!!!!!!!!!!!!!!!!!!!!!!!!!!!!!!!!!!!!!!!!!!!!!!!!!!!!!!!!!!!!!!!!!!!!!!!!!!!!!!!!!!!!!!!!!!!!!!!!!!!!!!!!!!!!!!!!1!1" hidden="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5" cy="635"/>
                              </a:xfrm>
                              <a:custGeom>
                                <a:avLst/>
                                <a:gdLst>
                                  <a:gd name="T0" fmla="*/ 319 w 21600"/>
                                  <a:gd name="T1" fmla="*/ 64 h 21600"/>
                                  <a:gd name="T2" fmla="*/ 86 w 21600"/>
                                  <a:gd name="T3" fmla="*/ 318 h 21600"/>
                                  <a:gd name="T4" fmla="*/ 319 w 21600"/>
                                  <a:gd name="T5" fmla="*/ 635 h 21600"/>
                                  <a:gd name="T6" fmla="*/ 549 w 21600"/>
                                  <a:gd name="T7" fmla="*/ 318 h 21600"/>
                                  <a:gd name="T8" fmla="*/ 17694720 60000 65536"/>
                                  <a:gd name="T9" fmla="*/ 11796480 60000 65536"/>
                                  <a:gd name="T10" fmla="*/ 5898240 60000 65536"/>
                                  <a:gd name="T11" fmla="*/ 0 60000 65536"/>
                                  <a:gd name="T12" fmla="*/ 5034 w 21600"/>
                                  <a:gd name="T13" fmla="*/ 2279 h 21600"/>
                                  <a:gd name="T14" fmla="*/ 16566 w 21600"/>
                                  <a:gd name="T15" fmla="*/ 13674 h 21600"/>
                                </a:gdLst>
                                <a:ahLst/>
                                <a:cxnLst>
                                  <a:cxn ang="T8">
                                    <a:pos x="T0" y="T1"/>
                                  </a:cxn>
                                  <a:cxn ang="T9">
                                    <a:pos x="T2" y="T3"/>
                                  </a:cxn>
                                  <a:cxn ang="T10">
                                    <a:pos x="T4" y="T5"/>
                                  </a:cxn>
                                  <a:cxn ang="T11">
                                    <a:pos x="T6" y="T7"/>
                                  </a:cxn>
                                </a:cxnLst>
                                <a:rect l="T12" t="T13" r="T14" b="T15"/>
                                <a:pathLst>
                                  <a:path w="21600" h="21600">
                                    <a:moveTo>
                                      <a:pt x="10860" y="2187"/>
                                    </a:moveTo>
                                    <a:cubicBezTo>
                                      <a:pt x="10451" y="1746"/>
                                      <a:pt x="9529" y="1018"/>
                                      <a:pt x="9015" y="730"/>
                                    </a:cubicBezTo>
                                    <a:cubicBezTo>
                                      <a:pt x="7865" y="152"/>
                                      <a:pt x="6685" y="0"/>
                                      <a:pt x="5415" y="0"/>
                                    </a:cubicBezTo>
                                    <a:cubicBezTo>
                                      <a:pt x="4175" y="152"/>
                                      <a:pt x="2995" y="575"/>
                                      <a:pt x="1967" y="1305"/>
                                    </a:cubicBezTo>
                                    <a:cubicBezTo>
                                      <a:pt x="1150" y="2187"/>
                                      <a:pt x="575" y="3222"/>
                                      <a:pt x="242" y="4220"/>
                                    </a:cubicBezTo>
                                    <a:cubicBezTo>
                                      <a:pt x="0" y="5410"/>
                                      <a:pt x="242" y="6560"/>
                                      <a:pt x="575" y="7597"/>
                                    </a:cubicBezTo>
                                    <a:lnTo>
                                      <a:pt x="10860" y="21600"/>
                                    </a:lnTo>
                                    <a:lnTo>
                                      <a:pt x="20995" y="7597"/>
                                    </a:lnTo>
                                    <a:cubicBezTo>
                                      <a:pt x="21480" y="6560"/>
                                      <a:pt x="21600" y="5410"/>
                                      <a:pt x="21480" y="4220"/>
                                    </a:cubicBezTo>
                                    <a:cubicBezTo>
                                      <a:pt x="21115" y="3222"/>
                                      <a:pt x="20420" y="2187"/>
                                      <a:pt x="19632" y="1305"/>
                                    </a:cubicBezTo>
                                    <a:cubicBezTo>
                                      <a:pt x="18575" y="575"/>
                                      <a:pt x="17425" y="152"/>
                                      <a:pt x="16275" y="0"/>
                                    </a:cubicBezTo>
                                    <a:cubicBezTo>
                                      <a:pt x="15005" y="0"/>
                                      <a:pt x="13735" y="152"/>
                                      <a:pt x="12705" y="730"/>
                                    </a:cubicBezTo>
                                    <a:cubicBezTo>
                                      <a:pt x="12176" y="1018"/>
                                      <a:pt x="11254" y="1746"/>
                                      <a:pt x="10860" y="2187"/>
                                    </a:cubicBezTo>
                                    <a:close/>
                                  </a:path>
                                </a:pathLst>
                              </a:custGeom>
                              <a:solidFill>
                                <a:srgbClr val="FFFFFF"/>
                              </a:solidFill>
                              <a:ln w="9525">
                                <a:solidFill>
                                  <a:srgbClr val="000000"/>
                                </a:solidFill>
                                <a:miter lim="800000"/>
                              </a:ln>
                            </wps:spPr>
                            <wps:bodyPr rot="0" vert="horz" wrap="square" lIns="91440" tIns="45720" rIns="91440" bIns="45720" anchor="t" anchorCtr="0" upright="1">
                              <a:noAutofit/>
                            </wps:bodyPr>
                          </wps:wsp>
                        </a:graphicData>
                      </a:graphic>
                    </wp:anchor>
                  </w:drawing>
                </mc:Choice>
                <mc:Fallback xmlns:wpsCustomData="http://www.wps.cn/officeDocument/2013/wpsCustomData"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id="DtsShapeName" o:spid="_x0000_s1026" o:spt="100" alt="@E6CE4E3DE4D56D5C00EC61B2DC3336009658O8;D&gt;OB11014077!!!BIHO@]b110140771@5D19@@11053@GE7774IDSU!LQD!W311S212B12!QCM!10C畀陵忠存操精叮哥桂髓W3/15/enb!!!!!!!!!!!!!!!!!!!!!!!!!!!!!!!!!!!!!!!!!!!!!!!!!!!!!!!!!!!!!!!!!!!!!!!!!!!!!!!!!!!!!!!!!!!!!!!!!!!!!!!!!!!!!!!!!!!!!!!!!!!!!!!!!!!!!!!!!!!!!!!!!!!!!!!!!!!!!!!!!!!!!!!!!!!!!!!!!!!!!!!!!!!!!!!!!!!!!!!!!!!!!!!!!!!!!!!!!!!!!!!!!!!!!!!!!!!!!!!!!!!!!!!!!!!!!!!!!!!!!!!!!!!!!!!!!!!!!!!!!!!!!!!!!!!!!!!!!!!!!!!!!!!!!!!!!!!!!!!!!!!!!!!!!!!!!!!!!!!!!!!!!!!!!!!!!!!!!!!!!!!!!!!!!!!!!!!!!!!!!!!!!!!!!!!!!!!!!!!!!!!!!!!!!!!!!!!!!!!!!!!!!!!!!!!!!!!!!!!!!!!!!!!!!!!!!!!!!!!!!!!!!!!!!!!!!!!!!!!!!!!!!!!!!!!!!!!!!!!!!!!!!!!!!!!!!!!!!!!!!!!!!!!!!!!!!!!!!!!!!!!!!!!!!!!!!!!!!!!!!!!!!!!!!!!!!!!!!!!!!!!!!!!!!!!!!!!!!!!!!!!!!!!!!!!!!!!!!!!!!!!!!!!!!!!!!!!!!!!!!!!!!!!!!!!!!!!!!!!!!!!!!!!!!!!!!!!!!!!!!!!!!!!!!!!!!!!!!!!!!!!!!!!!!!!!!!!!!!!!!!!!!!!!!!!!!!!!!!!!!!!!!!!!!!!!!!!!!!!!!!!!!!!!!!!!!!!!!!!!!!!!!!!!!!!!!!!!!!!!!!!!!!!!!!!!!!!!!!!!!!!!!!!!!!!!!!!!!!!!!!!!!!!!!!!!!!!!!!!!!!!!!!!!!!!!!!!!!!!!!!!!!!!!!!!!!!!!!!!!!!!!!!!!!!!!!!!!!!!!!!!!!!!!!!!!!!!!!!!!!!!!!!!!!!!!!!!!!!!!!!!!!!!!!!!!!!!!!!!!!!!!!!!!!!!!!!!!!!!!!!!!!!!!!!!!!!!!!!!!!!!!!!!!!!!!!!!!!!!!!!!!!!!!!!!!!!!!!!!!!!!!!!!!!!!!!!!!!!!!!!!!!!!!!!!!!!!!!!!!!!!!!!!!!!!!!!!!!!!!!!!!!!!!!!!!!!!!!!!!!!!!!!!!!!!!!!!!!!!!!!!!!!!!!!!!!!!!!!!!!!!!!!!!!!!!!!!!!!!!!!!!!!!!!!!!!!!!!!!!!!!!!!!!!!!!!!!!!!!!!!!!!!!!!!!!!!!!!!!!!!!!!!!!!!!!!!!!!!!!!!!!!!!!!!!!!!!!!!!!!!!!!!!!!!!!!!!!!!!!!!!!!!!!!!!!!!!!!!!!!!!!!!!!!!!!!!!!!!!!!!!!!!!!!!!!!!!!!!!!!!!!!!!!!!!!!!!!!!!!!!!!!!!!!!!!!!!!!!!!!!!!!!!!!!!!!!!!!!!!!!!!!!!!!!!!!!!!!!!!!!!!!!!!!!!!!!!!!!!!!!!!!!!!!!!!!!!!!!!!!!!!!!!!!!!!!!!!!!!!!!!!!!!!!!!!!!!!!!!!!!!!!!!!!!!!!!!!!!!!!!!!!!!!!!!!!!!!!!!!!!!!!!!!!!!!!!!!!!!!!!!!!!!!!!!!!!!!!!!!!!!!!!!!!!!!!!!!!!!!!!!!!!!!!!!!!!!!!!!!!!!!!!!!!!!!!!!!!!!!!!!!!!!!!!!!!!!!!!!!!!!!!!!!!!!!!!!!!!!!!!!!!!!!!!!!!!!!!!!!!!!!!!!!!!!!!!!!!!!!!!!!!!!!!!!!!!!!!!!!!!!!!!!!!!!!!!!!!!!!!!!!!!!!!!!!!!!!!!!!!!!!!!!!!!!!!!!!!!!!!!!!!!!!!!!!!!!!!!!!!!!!!!!!!!!!!!!!!!!!!!!!!!!!!!!!!!!!!!!!!!!!!!!!!!!!!!!!!!!!!!!!!!!!!!!!!!!!!!!!!!!!!!!!!!!!!!!!!!!!!!!!!!!!!!!!!!!!!!!!!!!!!!!!!!!!!!!!!!!!!!!!!!!!!!!!!!!!!!!!!!!!!!!!!!!!!!!!!!!!!!!!!!!!!!!!!!!!!!!!!!!!!!!!!!!!!!!!!!!!!!!!!!!!!!!!!!!!!!!!!!!!!!!!!!!!!!!!!!!!!!!!!!!!!!!!!!!!!!!!!!!!!!!!!!!!!!!!!!!!!!!!!!!!!!!!!!!!!!!!!!!!!!!!!!!!!!!!!!!!!!!!!!!!!!!!!!!!!!!!!!!!!!!!!!!!!!!!!!!!!!!!!!!!!!!!!!!!!!!!!!!!!!!!!!!!!!!!!!!!!!!!!!!!!!!!!!!!!!!!!!!!!!1!1" style="position:absolute;left:0pt;margin-left:0pt;margin-top:0pt;height:0.05pt;width:0.05pt;visibility:hidden;z-index:251659264;mso-width-relative:page;mso-height-relative:page;" fillcolor="#FFFFFF" filled="t" stroked="t" coordsize="21600,21600" o:gfxdata="UEsDBAoAAAAAAIdO4kAAAAAAAAAAAAAAAAAEAAAAZHJzL1BLAwQUAAAACACHTuJATbs3Zs8AAAD/ AAAADwAAAGRycy9kb3ducmV2LnhtbE2PQUvDQBCF74L/YRnBm92NoEjMpoeqqAjSVi+5TbPTJJid DdlpWv+9217q5cHwHu99U8wPvlcTjbELbCGbGVDEdXAdNxa+v15uHkBFQXbYByYLvxRhXl5eFJi7 sOcVTWtpVCrhmKOFVmTItY51Sx7jLAzEyduG0aOkc2y0G3Gfyn2vb4251x47TgstDrRoqf5Z77yF pzqrqvfP5SQfK3579q8VLc2dtddXmXkEJXSQcxiO+AkdysS0CTt2UfUW0iNy0pOnNseELgv9n7v8 A1BLAwQUAAAACACHTuJAlzAQi10FAACVFgAADgAAAGRycy9lMm9Eb2MueG1s7VhPb9s2FL8P2Heg ddhhwGKR+u/GaRo76QKkTYu46GkHWqItYZKoiXKc9DTsPuwQDNhu22GnYTsM2HX7NGnRb7FHUnIk J85SYLc5B4cUH3987/f+6Im7jy+yFJ2zUiQ8Hxp4xzQQy0MeJfl8aLyaHH3mG0hUNI9oynM2NC6Z MB7vffzR7rIYMMJjnkasRACSi8GyGBpxVRWDfl+EMcuo2OEFy2FxxsuMVjAt5/2opEtAz9I+MU23 v+RlVJQ8ZELA07FeNGrE8iGAfDZLQjbm4SJjeaVRS5bSCkwScVIIY09pO5uxsDqdzQSrUDo0wNJK /cIhMJ7K3/7eLh3MS1rESVirQB+iwppNGU1yOHQFNaYVRYsyuQWVJWHJBZ9VOyHP+toQxQhYgc01 bs5iWjBlC1AtihXp4r+DDZ+fvyhREg0Ny0A5zcDh40qog5/DzEAREyHwtX/ojg7tQ2t8aI8dd+yM TPNw5OIDMh5ZluWaZuA6/qn/aPzJvHp0eoCxiW3T83q93sHx56f7X0ybJ3jfGeNgfx/mjrX/9NDz PPt4fPaqd/Jy3HttYXxGMDnApPdy9KyHzdG7779+/+Of13//dP3bD2+vvn33x1/X3/1+ffXL25+/ ef/r1Wurj50+y6dw0PZvy8CWgS0DWwa2DGwZ2DLwP2MA97CB4iSKmGzrZWO7LMQA+ruz4kUpW1NR nPDwS4FyPoppPmdPypIvY0YjaCeVfL+zQU4EbEXT5TMeQV9IFxVXPe7FrMwkIHSv6EK10perVppd VCiEh67lGCiE53IAuvTpoNkWLkT1lHEFQc9PRKV78AhGqoOO6j50Aj36LEuhHf+0jywcoCUiGDrN umdfiYHZKzHXRvHdUqQl5bubsKAJXmFZ2N8EZnfENmoGFKzQgIdNaG5LzLE3onktsXt0g8+31aHY cwPbIyYC2kz4dRzLXacvaMtjL3Bt/1553HaL4wc+se+Xb/vnfsm2jxzTsjd5CbfdRIgXbGIWtx2F Xcfd6Hjc9hW2XK8TSBC98yY+adyEbHiR1zELIwQpNTQmvsqQgguZGTKCIQUmOrvoAMRkhN9IBx1p MF9KW3W+3JIG5uX2Bhxsk+JNet0Wxx1xiDIp7rXRwS7YVhtRwsey/EyeYFAEPpQnkmb49JtIFuFj eQIcqVQtaCU5ULrAEC2Hhk5MFDcjuZbxczbhSqqSbGDTdzUhBPuNGjdC4WKahAfsTXeL7UD4gN7Y s+vILRRY4BAIXLlgYr9WSy+Y0pWw4FmqUkgTO8jdmUbzfFdvwg5pg7mur5/XRUdLO3Z9xMMPsLF3 5wEkCPRzB9Y1uZqrwIV0l+ZZ5srB/2oGxk6XYAgWBSfRJZpFSMc+YuuYswl5uC36CCChQ0oDBUnW ed4c7TlB4/OuB9K86/GbIKlrPXiwkWn+a6uI2bDXAm9EuofUGzDUNkXEupZ1/AJFt+xa7fkgkggG Z9zNuWkD2dIbTRo0XsKBa2l/fJjX/Ybj9SDybHJn1GGX1AHxcK9DaEEkSrU77sWWJ9/08HgtdTDx avkPSURM4JWl4dbyGmPi6Iq3XgrurCtd94cpFwzSC0JJFq/VQFUxVSFuWhLB0yQ6StJUVi5Rzqej tETnFArjkfqTaQpbOmJpLosg1CRHldzOWgdCvoZ1B7MOkSUVXKumSTY0/LZQCq8M1ZjJXkz3dFMe XUJfVnJ9mwl3uTCIefnGQEu4yRwa4qsFLZmB0uMcersA2zYEXKUmtgPtAJT19sq0vULzEKCGRmXA G00ORxXMYMuiKJN5DCfp10rOn0A/OEtk96b001rVE7itVCzVN6vyOrQ9V1I3t8l7/wBQSwMECgAA AAAAh07iQAAAAAAAAAAAAAAAAAYAAABfcmVscy9QSwMEFAAAAAgAh07iQIoUZjzRAAAAlAEAAAsA AABfcmVscy8ucmVsc6WQwWrDMAyG74O9g9F9cZrDGKNOL6PQa+kewNiKYxpbRjLZ+vbzDoNl9Laj fqHvE//+8JkWtSJLpGxg1/WgMDvyMQcD75fj0wsoqTZ7u1BGAzcUOIyPD/szLra2I5ljEdUoWQzM tZZXrcXNmKx0VDC3zUScbG0jB12su9qAeuj7Z82/GTBumOrkDfDJD6Aut9LMf9gpOiahqXaOkqZp iu4eVQe2ZY7uyDbhG7lGsxywGvAsGgdqWdd+BH1fv/un3tNHPuO61X6HjOuPV2+6HL8AUEsDBBQA AAAIAIdO4kB+5uUg9wAAAOEBAAATAAAAW0NvbnRlbnRfVHlwZXNdLnhtbJWRQU7DMBBF90jcwfIW JU67QAgl6YK0S0CoHGBkTxKLZGx5TGhvj5O2G0SRWNoz/78nu9wcxkFMGNg6quQqL6RA0s5Y6ir5 vt9lD1JwBDIwOMJKHpHlpr69KfdHjyxSmriSfYz+USnWPY7AufNIadK6MEJMx9ApD/oDOlTrorhX 2lFEilmcO2RdNtjC5xDF9pCuTyYBB5bi6bQ4syoJ3g9WQ0ymaiLzg5KdCXlKLjvcW893SUOqXwnz 5DrgnHtJTxOsQfEKIT7DmDSUCayM+6KAU/53yWw5cuba1mrMm8BNir3hdLG61o5r1zj93/Ltkrp0 q+WD6m9QSwECFAAUAAAACACHTuJAfublIPcAAADhAQAAEwAAAAAAAAABACAAAADFBwAAW0NvbnRl bnRfVHlwZXNdLnhtbFBLAQIUAAoAAAAAAIdO4kAAAAAAAAAAAAAAAAAGAAAAAAAAAAAAEAAAAKcG AABfcmVscy9QSwECFAAUAAAACACHTuJAihRmPNEAAACUAQAACwAAAAAAAAABACAAAADLBgAAX3Jl bHMvLnJlbHNQSwECFAAKAAAAAACHTuJAAAAAAAAAAAAAAAAABAAAAAAAAAAAABAAAAAAAAAAZHJz L1BLAQIUABQAAAAIAIdO4kBNuzdmzwAAAP8AAAAPAAAAAAAAAAEAIAAAACIAAABkcnMvZG93bnJl di54bWxQSwECFAAUAAAACACHTuJAlzAQi10FAACVFgAADgAAAAAAAAABACAAAAAeAQAAZHJzL2Uy b0RvYy54bWxQSwUGAAAAAAYABgBZAQAA7QgAAAAA " path="m10860,2187c10451,1746,9529,1018,9015,730c7865,152,6685,0,5415,0c4175,152,2995,575,1967,1305c1150,2187,575,3222,242,4220c0,5410,242,6560,575,7597l10860,21600,20995,7597c21480,6560,21600,5410,21480,4220c21115,3222,20420,2187,19632,1305c18575,575,17425,152,16275,0c15005,0,13735,152,12705,730c12176,1018,11254,1746,10860,2187xe">
                      <v:path o:connectlocs="9,1;2,9;9,18;16,9" o:connectangles="247,164,82,0"/>
                      <v:fill on="t" focussize="0,0"/>
                      <v:stroke color="#000000" miterlimit="8" joinstyle="miter"/>
                      <v:imagedata o:title=""/>
                      <o:lock v:ext="edit" aspectratio="f"/>
                      <w10:anchorlock/>
                    </v:shape>
                  </w:pict>
                </mc:Fallback>
              </mc:AlternateContent>
            </w:r>
            <w:r>
              <w:t>华为</w:t>
            </w:r>
            <w:r w:rsidR="00AD7FB2">
              <w:t>数字能源</w:t>
            </w:r>
            <w:r>
              <w:t>技术有限公司</w:t>
            </w:r>
          </w:p>
        </w:tc>
        <w:tc>
          <w:tcPr>
            <w:tcW w:w="2735" w:type="dxa"/>
            <w:tcBorders>
              <w:top w:val="double" w:sz="4" w:space="0" w:color="auto"/>
              <w:left w:val="single" w:sz="4" w:space="0" w:color="auto"/>
              <w:bottom w:val="single" w:sz="6" w:space="0" w:color="auto"/>
              <w:right w:val="single" w:sz="6" w:space="0" w:color="auto"/>
            </w:tcBorders>
          </w:tcPr>
          <w:p w:rsidR="0088680D" w:rsidRDefault="00B06A60">
            <w:r>
              <w:t>版本</w:t>
            </w:r>
          </w:p>
        </w:tc>
        <w:tc>
          <w:tcPr>
            <w:tcW w:w="3286" w:type="dxa"/>
            <w:tcBorders>
              <w:top w:val="double" w:sz="4" w:space="0" w:color="auto"/>
              <w:left w:val="single" w:sz="6" w:space="0" w:color="auto"/>
              <w:bottom w:val="single" w:sz="6" w:space="0" w:color="auto"/>
              <w:right w:val="double" w:sz="4" w:space="0" w:color="auto"/>
            </w:tcBorders>
          </w:tcPr>
          <w:p w:rsidR="0088680D" w:rsidRDefault="00B06A60">
            <w:r>
              <w:t>V1.</w:t>
            </w:r>
            <w:r w:rsidR="00AD7FB2">
              <w:t>0</w:t>
            </w:r>
          </w:p>
        </w:tc>
      </w:tr>
      <w:tr w:rsidR="0088680D" w:rsidTr="00AD7FB2">
        <w:trPr>
          <w:cantSplit/>
          <w:trHeight w:val="405"/>
          <w:jc w:val="center"/>
        </w:trPr>
        <w:tc>
          <w:tcPr>
            <w:tcW w:w="2820" w:type="dxa"/>
            <w:vMerge/>
            <w:tcBorders>
              <w:left w:val="double" w:sz="4" w:space="0" w:color="auto"/>
              <w:right w:val="single" w:sz="6" w:space="0" w:color="auto"/>
            </w:tcBorders>
          </w:tcPr>
          <w:p w:rsidR="0088680D" w:rsidRDefault="0088680D"/>
        </w:tc>
        <w:tc>
          <w:tcPr>
            <w:tcW w:w="2735" w:type="dxa"/>
            <w:tcBorders>
              <w:top w:val="single" w:sz="6" w:space="0" w:color="auto"/>
              <w:left w:val="single" w:sz="6" w:space="0" w:color="auto"/>
              <w:bottom w:val="single" w:sz="6" w:space="0" w:color="auto"/>
              <w:right w:val="single" w:sz="6" w:space="0" w:color="auto"/>
            </w:tcBorders>
          </w:tcPr>
          <w:p w:rsidR="0088680D" w:rsidRDefault="00B06A60">
            <w:r>
              <w:t>密级</w:t>
            </w:r>
          </w:p>
        </w:tc>
        <w:tc>
          <w:tcPr>
            <w:tcW w:w="3286" w:type="dxa"/>
            <w:tcBorders>
              <w:top w:val="single" w:sz="6" w:space="0" w:color="auto"/>
              <w:left w:val="single" w:sz="6" w:space="0" w:color="auto"/>
              <w:bottom w:val="single" w:sz="6" w:space="0" w:color="auto"/>
              <w:right w:val="double" w:sz="4" w:space="0" w:color="auto"/>
            </w:tcBorders>
          </w:tcPr>
          <w:p w:rsidR="0088680D" w:rsidRDefault="00B06A60">
            <w:r>
              <w:t>内部公开</w:t>
            </w:r>
          </w:p>
        </w:tc>
      </w:tr>
      <w:tr w:rsidR="0088680D" w:rsidTr="00AD7FB2">
        <w:trPr>
          <w:cantSplit/>
          <w:trHeight w:val="65"/>
          <w:jc w:val="center"/>
        </w:trPr>
        <w:tc>
          <w:tcPr>
            <w:tcW w:w="2820" w:type="dxa"/>
            <w:vMerge/>
            <w:tcBorders>
              <w:left w:val="double" w:sz="4" w:space="0" w:color="auto"/>
              <w:bottom w:val="double" w:sz="4" w:space="0" w:color="auto"/>
              <w:right w:val="single" w:sz="4" w:space="0" w:color="auto"/>
            </w:tcBorders>
          </w:tcPr>
          <w:p w:rsidR="0088680D" w:rsidRDefault="0088680D"/>
        </w:tc>
        <w:tc>
          <w:tcPr>
            <w:tcW w:w="2735" w:type="dxa"/>
            <w:tcBorders>
              <w:left w:val="single" w:sz="4" w:space="0" w:color="auto"/>
              <w:bottom w:val="double" w:sz="4" w:space="0" w:color="auto"/>
              <w:right w:val="single" w:sz="6" w:space="0" w:color="auto"/>
            </w:tcBorders>
          </w:tcPr>
          <w:p w:rsidR="0088680D" w:rsidRDefault="00B06A60">
            <w:pPr>
              <w:rPr>
                <w:w w:val="90"/>
              </w:rPr>
            </w:pPr>
            <w:r>
              <w:t>文档名称</w:t>
            </w:r>
          </w:p>
        </w:tc>
        <w:tc>
          <w:tcPr>
            <w:tcW w:w="3286" w:type="dxa"/>
            <w:tcBorders>
              <w:left w:val="single" w:sz="6" w:space="0" w:color="auto"/>
              <w:bottom w:val="double" w:sz="4" w:space="0" w:color="auto"/>
              <w:right w:val="double" w:sz="4" w:space="0" w:color="auto"/>
            </w:tcBorders>
          </w:tcPr>
          <w:p w:rsidR="0088680D" w:rsidRDefault="000F4362" w:rsidP="00AD7FB2">
            <w:r>
              <w:t>XX</w:t>
            </w:r>
            <w:r w:rsidR="00B06A60">
              <w:t>锂电</w:t>
            </w:r>
            <w:proofErr w:type="gramStart"/>
            <w:r w:rsidR="00B06A60">
              <w:t>电</w:t>
            </w:r>
            <w:proofErr w:type="gramEnd"/>
            <w:r w:rsidR="00B06A60">
              <w:t>芯产品规格书</w:t>
            </w:r>
          </w:p>
        </w:tc>
      </w:tr>
    </w:tbl>
    <w:p w:rsidR="00DF5C8A" w:rsidRDefault="00256FB4">
      <w:pPr>
        <w:ind w:left="50" w:hanging="30"/>
        <w:jc w:val="center"/>
      </w:pPr>
      <w:r>
        <w:rPr>
          <w:b/>
          <w:sz w:val="32"/>
        </w:rPr>
        <w:br/>
        <w:t>18.</w:t>
      </w:r>
      <w:r w:rsidR="000F4362">
        <w:rPr>
          <w:b/>
          <w:sz w:val="32"/>
        </w:rPr>
        <w:t>XX</w:t>
      </w:r>
      <w:r>
        <w:rPr>
          <w:b/>
          <w:sz w:val="32"/>
        </w:rPr>
        <w:t>大容量锂电</w:t>
      </w:r>
      <w:proofErr w:type="gramStart"/>
      <w:r>
        <w:rPr>
          <w:b/>
          <w:sz w:val="32"/>
        </w:rPr>
        <w:t>电</w:t>
      </w:r>
      <w:proofErr w:type="gramEnd"/>
      <w:r>
        <w:rPr>
          <w:b/>
          <w:sz w:val="32"/>
        </w:rPr>
        <w:t>芯产品规格书</w:t>
      </w:r>
      <w:r>
        <w:rPr>
          <w:rFonts w:ascii="Calibri"/>
          <w:b/>
          <w:sz w:val="18"/>
        </w:rPr>
        <w:br/>
      </w:r>
      <w:r>
        <w:rPr>
          <w:rFonts w:ascii="Calibri"/>
          <w:b/>
          <w:sz w:val="18"/>
        </w:rPr>
        <w:br/>
        <w:t>Doc Number:G11362558_OTHZH</w:t>
      </w:r>
      <w:r>
        <w:rPr>
          <w:rFonts w:ascii="Calibri"/>
          <w:b/>
          <w:sz w:val="18"/>
        </w:rPr>
        <w:br/>
        <w:t>Revision</w:t>
      </w:r>
      <w:proofErr w:type="gramStart"/>
      <w:r>
        <w:rPr>
          <w:rFonts w:ascii="Calibri"/>
          <w:b/>
          <w:sz w:val="18"/>
        </w:rPr>
        <w:t>:A</w:t>
      </w:r>
      <w:proofErr w:type="gramEnd"/>
      <w:r>
        <w:rPr>
          <w:rFonts w:ascii="Calibri"/>
          <w:b/>
          <w:sz w:val="18"/>
        </w:rPr>
        <w:br/>
      </w:r>
      <w:r>
        <w:rPr>
          <w:rFonts w:ascii="Calibri"/>
          <w:b/>
          <w:sz w:val="18"/>
        </w:rPr>
        <w:br/>
      </w:r>
    </w:p>
    <w:p w:rsidR="00DF5C8A" w:rsidRDefault="00256FB4">
      <w:pPr>
        <w:jc w:val="left"/>
      </w:pPr>
      <w:r>
        <w:rPr>
          <w:rFonts w:ascii="Calibri"/>
          <w:b/>
        </w:rPr>
        <w:t xml:space="preserve">          </w:t>
      </w:r>
      <w:r>
        <w:rPr>
          <w:rFonts w:ascii="Calibri"/>
          <w:b/>
        </w:rPr>
        <w:t>拟制</w:t>
      </w:r>
      <w:r>
        <w:rPr>
          <w:rFonts w:ascii="Calibri"/>
          <w:b/>
        </w:rPr>
        <w:t xml:space="preserve">/Prepared by:  </w:t>
      </w:r>
      <w:r>
        <w:rPr>
          <w:rFonts w:ascii="Calibri"/>
        </w:rPr>
        <w:t>baizhiwei 84173218;</w:t>
      </w:r>
    </w:p>
    <w:p w:rsidR="00DF5C8A" w:rsidRDefault="00256FB4">
      <w:pPr>
        <w:jc w:val="left"/>
      </w:pPr>
      <w:r>
        <w:rPr>
          <w:rFonts w:ascii="Calibri"/>
          <w:b/>
        </w:rPr>
        <w:t xml:space="preserve">          </w:t>
      </w:r>
      <w:r>
        <w:rPr>
          <w:rFonts w:ascii="Calibri"/>
          <w:b/>
        </w:rPr>
        <w:t>评审</w:t>
      </w:r>
      <w:r>
        <w:rPr>
          <w:rFonts w:ascii="Calibri"/>
          <w:b/>
        </w:rPr>
        <w:t xml:space="preserve">/Reviewed by:  </w:t>
      </w:r>
      <w:r>
        <w:rPr>
          <w:rFonts w:ascii="Calibri"/>
        </w:rPr>
        <w:t>wuyuqi 00574524</w:t>
      </w:r>
    </w:p>
    <w:p w:rsidR="00DF5C8A" w:rsidRDefault="00256FB4">
      <w:pPr>
        <w:jc w:val="left"/>
      </w:pPr>
      <w:r>
        <w:rPr>
          <w:rFonts w:ascii="Calibri"/>
          <w:b/>
        </w:rPr>
        <w:t xml:space="preserve">          </w:t>
      </w:r>
      <w:r>
        <w:rPr>
          <w:rFonts w:ascii="Calibri"/>
          <w:b/>
        </w:rPr>
        <w:t>批准</w:t>
      </w:r>
      <w:r>
        <w:rPr>
          <w:rFonts w:ascii="Calibri"/>
          <w:b/>
        </w:rPr>
        <w:t xml:space="preserve">/Approved by:  </w:t>
      </w:r>
      <w:r>
        <w:rPr>
          <w:rFonts w:ascii="Calibri"/>
        </w:rPr>
        <w:t>wuyuqi 00574524</w:t>
      </w:r>
    </w:p>
    <w:p w:rsidR="00DF5C8A" w:rsidRDefault="00256FB4">
      <w:pPr>
        <w:jc w:val="center"/>
        <w:textAlignment w:val="bottom"/>
      </w:pPr>
      <w:r>
        <w:rPr>
          <w:rFonts w:ascii="Calibri"/>
        </w:rPr>
        <w:br/>
      </w:r>
      <w:r>
        <w:rPr>
          <w:rFonts w:ascii="Calibri"/>
        </w:rPr>
        <w:br/>
      </w:r>
      <w:r>
        <w:rPr>
          <w:rFonts w:ascii="Calibri"/>
        </w:rPr>
        <w:br/>
        <w:t>2021-12-29</w:t>
      </w:r>
      <w:r>
        <w:rPr>
          <w:rFonts w:ascii="Calibri"/>
        </w:rPr>
        <w:br/>
      </w:r>
    </w:p>
    <w:p w:rsidR="00DF5C8A" w:rsidRDefault="00256FB4">
      <w:pPr>
        <w:jc w:val="center"/>
        <w:textAlignment w:val="bottom"/>
      </w:pPr>
      <w:r>
        <w:rPr>
          <w:noProof/>
          <w:color w:val="7F7F7F"/>
          <w:sz w:val="18"/>
        </w:rPr>
        <w:drawing>
          <wp:inline distT="0" distB="0" distL="0" distR="0">
            <wp:extent cx="933450" cy="933450"/>
            <wp:effectExtent l="0" t="0" r="0" b="0"/>
            <wp:docPr id="12" name="IMG_11" descr="IMG_11"/>
            <wp:cNvGraphicFramePr/>
            <a:graphic xmlns:a="http://schemas.openxmlformats.org/drawingml/2006/main">
              <a:graphicData uri="http://schemas.openxmlformats.org/drawingml/2006/picture">
                <pic:pic xmlns:pic="http://schemas.openxmlformats.org/drawingml/2006/picture">
                  <pic:nvPicPr>
                    <pic:cNvPr id="11" name="Generated"/>
                    <pic:cNvPicPr/>
                  </pic:nvPicPr>
                  <pic:blipFill>
                    <a:blip r:embed="rId9"/>
                    <a:stretch>
                      <a:fillRect/>
                    </a:stretch>
                  </pic:blipFill>
                  <pic:spPr>
                    <a:xfrm>
                      <a:off x="0" y="0"/>
                      <a:ext cx="933450" cy="933450"/>
                    </a:xfrm>
                    <a:prstGeom prst="rect">
                      <a:avLst/>
                    </a:prstGeom>
                  </pic:spPr>
                </pic:pic>
              </a:graphicData>
            </a:graphic>
          </wp:inline>
        </w:drawing>
      </w:r>
      <w:r>
        <w:rPr>
          <w:color w:val="7F7F7F"/>
          <w:sz w:val="18"/>
        </w:rPr>
        <w:br/>
        <w:t xml:space="preserve">Huawei Technologies Co., Ltd. </w:t>
      </w:r>
      <w:r>
        <w:rPr>
          <w:color w:val="7F7F7F"/>
          <w:sz w:val="18"/>
        </w:rPr>
        <w:br/>
      </w:r>
      <w:r>
        <w:rPr>
          <w:color w:val="7F7F7F"/>
          <w:sz w:val="18"/>
        </w:rPr>
        <w:t>华为技术有限公司</w:t>
      </w:r>
      <w:r>
        <w:rPr>
          <w:color w:val="7F7F7F"/>
          <w:sz w:val="18"/>
        </w:rPr>
        <w:br/>
        <w:t>All rights reserved</w:t>
      </w:r>
      <w:r>
        <w:rPr>
          <w:color w:val="7F7F7F"/>
          <w:sz w:val="18"/>
        </w:rPr>
        <w:br/>
      </w:r>
      <w:r>
        <w:rPr>
          <w:color w:val="7F7F7F"/>
          <w:sz w:val="18"/>
        </w:rPr>
        <w:t>版权所有</w:t>
      </w:r>
      <w:r>
        <w:rPr>
          <w:color w:val="7F7F7F"/>
          <w:sz w:val="18"/>
        </w:rPr>
        <w:t xml:space="preserve">  </w:t>
      </w:r>
      <w:r>
        <w:rPr>
          <w:color w:val="7F7F7F"/>
          <w:sz w:val="18"/>
        </w:rPr>
        <w:t>侵权必究</w:t>
      </w:r>
      <w:r>
        <w:rPr>
          <w:color w:val="7F7F7F"/>
          <w:sz w:val="18"/>
        </w:rPr>
        <w:br/>
      </w:r>
    </w:p>
    <w:p w:rsidR="0088680D" w:rsidRDefault="0088680D">
      <w:pPr>
        <w:pStyle w:val="aff1"/>
        <w:pageBreakBefore/>
        <w:rPr>
          <w:rFonts w:eastAsia="宋体"/>
        </w:rPr>
      </w:pPr>
    </w:p>
    <w:p w:rsidR="0088680D" w:rsidRDefault="0088680D" w:rsidP="00AD7FB2">
      <w:pPr>
        <w:pStyle w:val="aff1"/>
        <w:jc w:val="left"/>
        <w:rPr>
          <w:rFonts w:eastAsia="宋体"/>
        </w:rPr>
      </w:pPr>
    </w:p>
    <w:p w:rsidR="0088680D" w:rsidRDefault="0088680D">
      <w:pPr>
        <w:pStyle w:val="aff1"/>
        <w:rPr>
          <w:rFonts w:eastAsia="宋体"/>
        </w:rPr>
      </w:pPr>
    </w:p>
    <w:p w:rsidR="0088680D" w:rsidRDefault="000F4362">
      <w:pPr>
        <w:pStyle w:val="aff1"/>
        <w:rPr>
          <w:rFonts w:eastAsia="宋体"/>
          <w:w w:val="90"/>
        </w:rPr>
      </w:pPr>
      <w:r>
        <w:t>XX</w:t>
      </w:r>
      <w:r w:rsidR="00B06A60">
        <w:rPr>
          <w:rFonts w:eastAsia="宋体"/>
          <w:w w:val="90"/>
        </w:rPr>
        <w:t>锂电</w:t>
      </w:r>
      <w:proofErr w:type="gramStart"/>
      <w:r w:rsidR="00B06A60">
        <w:rPr>
          <w:rFonts w:eastAsia="宋体"/>
          <w:w w:val="90"/>
        </w:rPr>
        <w:t>电</w:t>
      </w:r>
      <w:proofErr w:type="gramEnd"/>
      <w:r w:rsidR="00B06A60">
        <w:rPr>
          <w:rFonts w:eastAsia="宋体"/>
          <w:w w:val="90"/>
        </w:rPr>
        <w:t>芯规格书</w:t>
      </w:r>
    </w:p>
    <w:p w:rsidR="0088680D" w:rsidRDefault="000F4362">
      <w:pPr>
        <w:pStyle w:val="aff1"/>
        <w:rPr>
          <w:rFonts w:eastAsia="宋体"/>
          <w:w w:val="90"/>
        </w:rPr>
      </w:pPr>
      <w:proofErr w:type="spellStart"/>
      <w:r>
        <w:t>XX</w:t>
      </w:r>
      <w:r w:rsidR="00B06A60">
        <w:rPr>
          <w:rFonts w:eastAsia="宋体"/>
          <w:w w:val="90"/>
        </w:rPr>
        <w:t>Specification</w:t>
      </w:r>
      <w:proofErr w:type="spellEnd"/>
    </w:p>
    <w:p w:rsidR="0088680D" w:rsidRDefault="0088680D">
      <w:pPr>
        <w:pStyle w:val="aff1"/>
        <w:rPr>
          <w:rFonts w:eastAsia="宋体"/>
          <w:w w:val="90"/>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393"/>
        <w:gridCol w:w="2552"/>
        <w:gridCol w:w="1417"/>
        <w:gridCol w:w="2044"/>
      </w:tblGrid>
      <w:tr w:rsidR="0088680D">
        <w:trPr>
          <w:jc w:val="center"/>
        </w:trPr>
        <w:tc>
          <w:tcPr>
            <w:tcW w:w="1393" w:type="dxa"/>
            <w:vAlign w:val="center"/>
          </w:tcPr>
          <w:p w:rsidR="0088680D" w:rsidRDefault="00B06A60">
            <w:r>
              <w:t>拟制</w:t>
            </w:r>
          </w:p>
        </w:tc>
        <w:tc>
          <w:tcPr>
            <w:tcW w:w="2552" w:type="dxa"/>
            <w:vAlign w:val="center"/>
          </w:tcPr>
          <w:p w:rsidR="0088680D" w:rsidRDefault="00AD7FB2">
            <w:proofErr w:type="gramStart"/>
            <w:r>
              <w:rPr>
                <w:rFonts w:hint="eastAsia"/>
              </w:rPr>
              <w:t>吴雨琪</w:t>
            </w:r>
            <w:proofErr w:type="gramEnd"/>
          </w:p>
        </w:tc>
        <w:tc>
          <w:tcPr>
            <w:tcW w:w="1417" w:type="dxa"/>
            <w:vAlign w:val="center"/>
          </w:tcPr>
          <w:p w:rsidR="0088680D" w:rsidRDefault="00B06A60">
            <w:r>
              <w:t>日期</w:t>
            </w:r>
          </w:p>
        </w:tc>
        <w:tc>
          <w:tcPr>
            <w:tcW w:w="2044" w:type="dxa"/>
            <w:vAlign w:val="center"/>
          </w:tcPr>
          <w:p w:rsidR="0088680D" w:rsidRDefault="00B06A60" w:rsidP="00AD7FB2">
            <w:r>
              <w:t>2021</w:t>
            </w:r>
            <w:r>
              <w:t>年</w:t>
            </w:r>
            <w:r w:rsidR="00AD7FB2">
              <w:t>**</w:t>
            </w:r>
            <w:r>
              <w:t>月</w:t>
            </w:r>
            <w:r w:rsidR="00AD7FB2">
              <w:t>**</w:t>
            </w:r>
            <w:r>
              <w:t>日</w:t>
            </w:r>
          </w:p>
        </w:tc>
      </w:tr>
      <w:tr w:rsidR="0088680D">
        <w:trPr>
          <w:jc w:val="center"/>
        </w:trPr>
        <w:tc>
          <w:tcPr>
            <w:tcW w:w="1393" w:type="dxa"/>
            <w:vAlign w:val="center"/>
          </w:tcPr>
          <w:p w:rsidR="0088680D" w:rsidRDefault="00B06A60">
            <w:r>
              <w:t>审核</w:t>
            </w:r>
          </w:p>
        </w:tc>
        <w:tc>
          <w:tcPr>
            <w:tcW w:w="2552" w:type="dxa"/>
            <w:vAlign w:val="center"/>
          </w:tcPr>
          <w:p w:rsidR="0088680D" w:rsidRDefault="0031438F">
            <w:r>
              <w:t>锂电</w:t>
            </w:r>
            <w:proofErr w:type="gramStart"/>
            <w:r w:rsidR="0026724D">
              <w:t>电</w:t>
            </w:r>
            <w:proofErr w:type="gramEnd"/>
            <w:r w:rsidR="0026724D">
              <w:t>芯及电化学会议</w:t>
            </w:r>
          </w:p>
        </w:tc>
        <w:tc>
          <w:tcPr>
            <w:tcW w:w="1417" w:type="dxa"/>
            <w:vAlign w:val="center"/>
          </w:tcPr>
          <w:p w:rsidR="0088680D" w:rsidRDefault="00B06A60">
            <w:r>
              <w:t>日期</w:t>
            </w:r>
          </w:p>
        </w:tc>
        <w:tc>
          <w:tcPr>
            <w:tcW w:w="2044" w:type="dxa"/>
          </w:tcPr>
          <w:p w:rsidR="0088680D" w:rsidRDefault="0031438F" w:rsidP="00AD7FB2">
            <w:r>
              <w:t>2021</w:t>
            </w:r>
            <w:r>
              <w:t>年</w:t>
            </w:r>
            <w:r w:rsidR="00AD7FB2">
              <w:t>**</w:t>
            </w:r>
            <w:r>
              <w:t>月</w:t>
            </w:r>
            <w:r w:rsidR="00AD7FB2">
              <w:t>**</w:t>
            </w:r>
            <w:r>
              <w:t>日</w:t>
            </w:r>
          </w:p>
        </w:tc>
      </w:tr>
      <w:tr w:rsidR="0088680D">
        <w:trPr>
          <w:jc w:val="center"/>
        </w:trPr>
        <w:tc>
          <w:tcPr>
            <w:tcW w:w="1393" w:type="dxa"/>
            <w:vAlign w:val="center"/>
          </w:tcPr>
          <w:p w:rsidR="0088680D" w:rsidRDefault="00B06A60">
            <w:r>
              <w:t>批准</w:t>
            </w:r>
          </w:p>
        </w:tc>
        <w:tc>
          <w:tcPr>
            <w:tcW w:w="2552" w:type="dxa"/>
            <w:vAlign w:val="center"/>
          </w:tcPr>
          <w:p w:rsidR="0088680D" w:rsidRDefault="0031438F">
            <w:r>
              <w:t>储能</w:t>
            </w:r>
            <w:r>
              <w:rPr>
                <w:rFonts w:hint="eastAsia"/>
              </w:rPr>
              <w:t>T</w:t>
            </w:r>
            <w:r>
              <w:t>MG</w:t>
            </w:r>
          </w:p>
        </w:tc>
        <w:tc>
          <w:tcPr>
            <w:tcW w:w="1417" w:type="dxa"/>
            <w:vAlign w:val="center"/>
          </w:tcPr>
          <w:p w:rsidR="0088680D" w:rsidRDefault="00B06A60">
            <w:r>
              <w:t>日期</w:t>
            </w:r>
          </w:p>
        </w:tc>
        <w:tc>
          <w:tcPr>
            <w:tcW w:w="2044" w:type="dxa"/>
          </w:tcPr>
          <w:p w:rsidR="0088680D" w:rsidRDefault="0031438F" w:rsidP="00AD7FB2">
            <w:r>
              <w:t>2021</w:t>
            </w:r>
            <w:r>
              <w:t>年</w:t>
            </w:r>
            <w:r w:rsidR="00AD7FB2">
              <w:t>**</w:t>
            </w:r>
            <w:r>
              <w:t>月</w:t>
            </w:r>
            <w:r w:rsidR="00AD7FB2">
              <w:t>**</w:t>
            </w:r>
            <w:r>
              <w:t>日</w:t>
            </w:r>
          </w:p>
        </w:tc>
      </w:tr>
    </w:tbl>
    <w:p w:rsidR="0088680D" w:rsidRDefault="0088680D">
      <w:pPr>
        <w:pStyle w:val="affc"/>
      </w:pPr>
    </w:p>
    <w:p w:rsidR="0088680D" w:rsidRDefault="00B06A60">
      <w:pPr>
        <w:pStyle w:val="affc"/>
        <w:jc w:val="center"/>
      </w:pPr>
      <w:r>
        <w:rPr>
          <w:noProof/>
        </w:rPr>
        <w:drawing>
          <wp:inline distT="0" distB="0" distL="0" distR="0" wp14:anchorId="13CCA0AD" wp14:editId="2C3CC412">
            <wp:extent cx="1099185" cy="1099185"/>
            <wp:effectExtent l="0" t="0" r="0" b="0"/>
            <wp:docPr id="4" name="图片 4" descr="C:\Users\w00574524\Desktop\文件\华为标志 Huawei Logo 2018\竖版标志Vertical Version\PNG\HW_POS_RBG_Vertical-150p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C:\Users\w00574524\Desktop\文件\华为标志 Huawei Logo 2018\竖版标志Vertical Version\PNG\HW_POS_RBG_Vertical-150ppi.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1118753" cy="1118753"/>
                    </a:xfrm>
                    <a:prstGeom prst="rect">
                      <a:avLst/>
                    </a:prstGeom>
                    <a:noFill/>
                    <a:ln>
                      <a:noFill/>
                    </a:ln>
                  </pic:spPr>
                </pic:pic>
              </a:graphicData>
            </a:graphic>
          </wp:inline>
        </w:drawing>
      </w:r>
    </w:p>
    <w:p w:rsidR="0088680D" w:rsidRDefault="0088680D">
      <w:pPr>
        <w:pStyle w:val="affc"/>
      </w:pPr>
    </w:p>
    <w:p w:rsidR="0088680D" w:rsidRDefault="00B06A60">
      <w:pPr>
        <w:pStyle w:val="af9"/>
        <w:rPr>
          <w:rFonts w:eastAsia="宋体"/>
        </w:rPr>
      </w:pPr>
      <w:r>
        <w:rPr>
          <w:rFonts w:eastAsia="宋体"/>
        </w:rPr>
        <w:t>华为</w:t>
      </w:r>
      <w:r w:rsidR="00FB744B">
        <w:rPr>
          <w:rFonts w:eastAsia="宋体"/>
        </w:rPr>
        <w:t>数字能源</w:t>
      </w:r>
      <w:r>
        <w:rPr>
          <w:rFonts w:eastAsia="宋体"/>
        </w:rPr>
        <w:t>技术有限公司</w:t>
      </w:r>
    </w:p>
    <w:p w:rsidR="0088680D" w:rsidRDefault="00B06A60">
      <w:pPr>
        <w:pStyle w:val="af9"/>
        <w:rPr>
          <w:rFonts w:eastAsia="宋体"/>
        </w:rPr>
      </w:pPr>
      <w:r>
        <w:rPr>
          <w:rFonts w:eastAsia="宋体"/>
        </w:rPr>
        <w:t xml:space="preserve">Huawei </w:t>
      </w:r>
      <w:r w:rsidR="00FB744B">
        <w:rPr>
          <w:rFonts w:eastAsia="宋体"/>
        </w:rPr>
        <w:t xml:space="preserve">Digital Power </w:t>
      </w:r>
      <w:r>
        <w:rPr>
          <w:rFonts w:eastAsia="宋体"/>
        </w:rPr>
        <w:t>Technologies Co., Ltd.</w:t>
      </w:r>
    </w:p>
    <w:p w:rsidR="0088680D" w:rsidRDefault="00B06A60">
      <w:pPr>
        <w:pStyle w:val="aff0"/>
      </w:pPr>
      <w:r>
        <w:t>版权所有</w:t>
      </w:r>
      <w:r>
        <w:t xml:space="preserve">  </w:t>
      </w:r>
      <w:r>
        <w:t>侵权必究</w:t>
      </w:r>
    </w:p>
    <w:p w:rsidR="0088680D" w:rsidRDefault="00B06A60">
      <w:pPr>
        <w:pStyle w:val="aff0"/>
      </w:pPr>
      <w:r>
        <w:t>All rights reserved</w:t>
      </w:r>
    </w:p>
    <w:p w:rsidR="0088680D" w:rsidRDefault="0088680D">
      <w:pPr>
        <w:pStyle w:val="aff0"/>
      </w:pPr>
    </w:p>
    <w:p w:rsidR="0088680D" w:rsidRDefault="00B06A60">
      <w:pPr>
        <w:pStyle w:val="aff7"/>
        <w:rPr>
          <w:rFonts w:ascii="Times New Roman" w:eastAsia="宋体" w:cs="Times New Roman"/>
        </w:rPr>
      </w:pPr>
      <w:r>
        <w:rPr>
          <w:rFonts w:ascii="Times New Roman" w:eastAsia="宋体" w:cs="Times New Roman"/>
        </w:rPr>
        <w:lastRenderedPageBreak/>
        <w:t>修订记录</w:t>
      </w:r>
    </w:p>
    <w:tbl>
      <w:tblPr>
        <w:tblStyle w:val="13"/>
        <w:tblW w:w="0" w:type="auto"/>
        <w:jc w:val="center"/>
        <w:tblLook w:val="04A0" w:firstRow="1" w:lastRow="0" w:firstColumn="1" w:lastColumn="0" w:noHBand="0" w:noVBand="1"/>
      </w:tblPr>
      <w:tblGrid>
        <w:gridCol w:w="915"/>
        <w:gridCol w:w="1535"/>
        <w:gridCol w:w="2365"/>
        <w:gridCol w:w="1746"/>
        <w:gridCol w:w="2318"/>
      </w:tblGrid>
      <w:tr w:rsidR="0088680D">
        <w:trPr>
          <w:trHeight w:val="75"/>
          <w:jc w:val="center"/>
        </w:trPr>
        <w:tc>
          <w:tcPr>
            <w:tcW w:w="915" w:type="dxa"/>
            <w:vAlign w:val="center"/>
          </w:tcPr>
          <w:p w:rsidR="0088680D" w:rsidRDefault="00B06A60">
            <w:pPr>
              <w:ind w:firstLine="267"/>
            </w:pPr>
            <w:r>
              <w:t>版本</w:t>
            </w:r>
          </w:p>
        </w:tc>
        <w:tc>
          <w:tcPr>
            <w:tcW w:w="1535" w:type="dxa"/>
            <w:vAlign w:val="center"/>
          </w:tcPr>
          <w:p w:rsidR="0088680D" w:rsidRDefault="00B06A60">
            <w:pPr>
              <w:ind w:firstLine="267"/>
            </w:pPr>
            <w:r>
              <w:t>时间</w:t>
            </w:r>
          </w:p>
        </w:tc>
        <w:tc>
          <w:tcPr>
            <w:tcW w:w="2365" w:type="dxa"/>
            <w:vAlign w:val="center"/>
          </w:tcPr>
          <w:p w:rsidR="0088680D" w:rsidRDefault="00B06A60">
            <w:pPr>
              <w:ind w:firstLine="267"/>
            </w:pPr>
            <w:r>
              <w:t>变更内容</w:t>
            </w:r>
          </w:p>
        </w:tc>
        <w:tc>
          <w:tcPr>
            <w:tcW w:w="1746" w:type="dxa"/>
            <w:vAlign w:val="center"/>
          </w:tcPr>
          <w:p w:rsidR="0088680D" w:rsidRDefault="00B06A60">
            <w:pPr>
              <w:ind w:firstLine="267"/>
            </w:pPr>
            <w:r>
              <w:t>作者</w:t>
            </w:r>
          </w:p>
        </w:tc>
        <w:tc>
          <w:tcPr>
            <w:tcW w:w="2318" w:type="dxa"/>
            <w:vAlign w:val="center"/>
          </w:tcPr>
          <w:p w:rsidR="0088680D" w:rsidRDefault="00B06A60">
            <w:pPr>
              <w:ind w:firstLine="267"/>
            </w:pPr>
            <w:r>
              <w:t>审核人</w:t>
            </w:r>
          </w:p>
        </w:tc>
      </w:tr>
      <w:tr w:rsidR="0088680D">
        <w:trPr>
          <w:jc w:val="center"/>
        </w:trPr>
        <w:tc>
          <w:tcPr>
            <w:tcW w:w="915" w:type="dxa"/>
            <w:vAlign w:val="center"/>
          </w:tcPr>
          <w:p w:rsidR="0088680D" w:rsidRDefault="00B06A60">
            <w:pPr>
              <w:ind w:firstLine="267"/>
            </w:pPr>
            <w:r>
              <w:t>V1.0</w:t>
            </w:r>
          </w:p>
        </w:tc>
        <w:tc>
          <w:tcPr>
            <w:tcW w:w="1535" w:type="dxa"/>
            <w:vAlign w:val="center"/>
          </w:tcPr>
          <w:p w:rsidR="0088680D" w:rsidRDefault="00B06A60" w:rsidP="00AD7FB2">
            <w:pPr>
              <w:ind w:firstLine="267"/>
            </w:pPr>
            <w:r>
              <w:t>202</w:t>
            </w:r>
            <w:r w:rsidR="00AD7FB2">
              <w:t>1/**</w:t>
            </w:r>
            <w:r>
              <w:t>/</w:t>
            </w:r>
            <w:r w:rsidR="00AD7FB2">
              <w:t>**</w:t>
            </w:r>
          </w:p>
        </w:tc>
        <w:tc>
          <w:tcPr>
            <w:tcW w:w="2365" w:type="dxa"/>
            <w:vAlign w:val="center"/>
          </w:tcPr>
          <w:p w:rsidR="0088680D" w:rsidRDefault="00B06A60">
            <w:pPr>
              <w:ind w:firstLine="267"/>
            </w:pPr>
            <w:r>
              <w:t>初稿</w:t>
            </w:r>
          </w:p>
        </w:tc>
        <w:tc>
          <w:tcPr>
            <w:tcW w:w="1746" w:type="dxa"/>
            <w:vAlign w:val="center"/>
          </w:tcPr>
          <w:p w:rsidR="0088680D" w:rsidRDefault="00CC7E39">
            <w:pPr>
              <w:ind w:firstLine="267"/>
            </w:pPr>
            <w:proofErr w:type="gramStart"/>
            <w:r>
              <w:rPr>
                <w:rFonts w:hint="eastAsia"/>
              </w:rPr>
              <w:t>吴雨琪</w:t>
            </w:r>
            <w:proofErr w:type="gramEnd"/>
          </w:p>
        </w:tc>
        <w:tc>
          <w:tcPr>
            <w:tcW w:w="2318" w:type="dxa"/>
            <w:vAlign w:val="center"/>
          </w:tcPr>
          <w:p w:rsidR="0088680D" w:rsidRDefault="00B06A60">
            <w:pPr>
              <w:ind w:firstLine="267"/>
            </w:pPr>
            <w:r>
              <w:t>贾英峰、刘洋</w:t>
            </w:r>
          </w:p>
        </w:tc>
      </w:tr>
    </w:tbl>
    <w:p w:rsidR="0088680D" w:rsidRDefault="00B06A60">
      <w:pPr>
        <w:pStyle w:val="aff8"/>
        <w:rPr>
          <w:rFonts w:eastAsia="宋体"/>
        </w:rPr>
      </w:pPr>
      <w:r>
        <w:rPr>
          <w:rFonts w:eastAsia="宋体"/>
        </w:rPr>
        <w:lastRenderedPageBreak/>
        <w:t>目</w:t>
      </w:r>
      <w:r>
        <w:rPr>
          <w:rFonts w:eastAsia="宋体"/>
        </w:rPr>
        <w:t xml:space="preserve">  </w:t>
      </w:r>
      <w:r>
        <w:rPr>
          <w:rFonts w:eastAsia="宋体"/>
        </w:rPr>
        <w:t>录</w:t>
      </w:r>
    </w:p>
    <w:p w:rsidR="00D06FB9" w:rsidRDefault="00B06A60">
      <w:pPr>
        <w:pStyle w:val="10"/>
        <w:tabs>
          <w:tab w:val="left" w:pos="453"/>
          <w:tab w:val="right" w:leader="dot" w:pos="9021"/>
        </w:tabs>
        <w:rPr>
          <w:noProof/>
        </w:rPr>
      </w:pPr>
      <w:r>
        <w:rPr>
          <w:szCs w:val="21"/>
        </w:rPr>
        <w:fldChar w:fldCharType="begin"/>
      </w:r>
      <w:r>
        <w:instrText xml:space="preserve"> TOC \o "1-5" \h \z \u </w:instrText>
      </w:r>
      <w:r>
        <w:rPr>
          <w:szCs w:val="21"/>
        </w:rPr>
        <w:fldChar w:fldCharType="separate"/>
      </w:r>
      <w:hyperlink w:anchor="_Toc81859015" w:history="1">
        <w:r w:rsidR="00D06FB9" w:rsidRPr="002C6304">
          <w:rPr>
            <w:rStyle w:val="af3"/>
            <w:noProof/>
          </w:rPr>
          <w:t>1</w:t>
        </w:r>
        <w:r w:rsidR="00D06FB9">
          <w:rPr>
            <w:noProof/>
          </w:rPr>
          <w:tab/>
        </w:r>
        <w:r w:rsidR="00D06FB9" w:rsidRPr="002C6304">
          <w:rPr>
            <w:rStyle w:val="af3"/>
            <w:rFonts w:hint="eastAsia"/>
            <w:noProof/>
          </w:rPr>
          <w:t>目的和适用范围</w:t>
        </w:r>
        <w:r w:rsidR="00D06FB9">
          <w:rPr>
            <w:noProof/>
            <w:webHidden/>
          </w:rPr>
          <w:tab/>
        </w:r>
        <w:r w:rsidR="00D06FB9">
          <w:rPr>
            <w:noProof/>
            <w:webHidden/>
          </w:rPr>
          <w:fldChar w:fldCharType="begin"/>
        </w:r>
        <w:r w:rsidR="00D06FB9">
          <w:rPr>
            <w:noProof/>
            <w:webHidden/>
          </w:rPr>
          <w:instrText xml:space="preserve"> PAGEREF _Toc81859015 \h </w:instrText>
        </w:r>
        <w:r w:rsidR="00D06FB9">
          <w:rPr>
            <w:noProof/>
            <w:webHidden/>
          </w:rPr>
        </w:r>
        <w:r w:rsidR="00D06FB9">
          <w:rPr>
            <w:noProof/>
            <w:webHidden/>
          </w:rPr>
          <w:fldChar w:fldCharType="separate"/>
        </w:r>
        <w:r w:rsidR="00D06FB9">
          <w:rPr>
            <w:noProof/>
            <w:webHidden/>
          </w:rPr>
          <w:t>7</w:t>
        </w:r>
        <w:r w:rsidR="00D06FB9">
          <w:rPr>
            <w:noProof/>
            <w:webHidden/>
          </w:rPr>
          <w:fldChar w:fldCharType="end"/>
        </w:r>
      </w:hyperlink>
    </w:p>
    <w:p w:rsidR="00D06FB9" w:rsidRDefault="00256FB4">
      <w:pPr>
        <w:pStyle w:val="20"/>
        <w:tabs>
          <w:tab w:val="left" w:pos="794"/>
          <w:tab w:val="right" w:leader="dot" w:pos="9021"/>
        </w:tabs>
        <w:rPr>
          <w:noProof/>
        </w:rPr>
      </w:pPr>
      <w:hyperlink w:anchor="_Toc81859016" w:history="1">
        <w:r w:rsidR="00D06FB9" w:rsidRPr="002C6304">
          <w:rPr>
            <w:rStyle w:val="af3"/>
            <w:noProof/>
          </w:rPr>
          <w:t>1.1</w:t>
        </w:r>
        <w:r w:rsidR="00D06FB9">
          <w:rPr>
            <w:noProof/>
          </w:rPr>
          <w:tab/>
        </w:r>
        <w:r w:rsidR="00D06FB9" w:rsidRPr="002C6304">
          <w:rPr>
            <w:rStyle w:val="af3"/>
            <w:rFonts w:hint="eastAsia"/>
            <w:noProof/>
          </w:rPr>
          <w:t>目的</w:t>
        </w:r>
        <w:r w:rsidR="00D06FB9">
          <w:rPr>
            <w:noProof/>
            <w:webHidden/>
          </w:rPr>
          <w:tab/>
        </w:r>
        <w:r w:rsidR="00D06FB9">
          <w:rPr>
            <w:noProof/>
            <w:webHidden/>
          </w:rPr>
          <w:fldChar w:fldCharType="begin"/>
        </w:r>
        <w:r w:rsidR="00D06FB9">
          <w:rPr>
            <w:noProof/>
            <w:webHidden/>
          </w:rPr>
          <w:instrText xml:space="preserve"> PAGEREF _Toc81859016 \h </w:instrText>
        </w:r>
        <w:r w:rsidR="00D06FB9">
          <w:rPr>
            <w:noProof/>
            <w:webHidden/>
          </w:rPr>
        </w:r>
        <w:r w:rsidR="00D06FB9">
          <w:rPr>
            <w:noProof/>
            <w:webHidden/>
          </w:rPr>
          <w:fldChar w:fldCharType="separate"/>
        </w:r>
        <w:r w:rsidR="00D06FB9">
          <w:rPr>
            <w:noProof/>
            <w:webHidden/>
          </w:rPr>
          <w:t>7</w:t>
        </w:r>
        <w:r w:rsidR="00D06FB9">
          <w:rPr>
            <w:noProof/>
            <w:webHidden/>
          </w:rPr>
          <w:fldChar w:fldCharType="end"/>
        </w:r>
      </w:hyperlink>
    </w:p>
    <w:p w:rsidR="00D06FB9" w:rsidRDefault="00256FB4">
      <w:pPr>
        <w:pStyle w:val="20"/>
        <w:tabs>
          <w:tab w:val="left" w:pos="794"/>
          <w:tab w:val="right" w:leader="dot" w:pos="9021"/>
        </w:tabs>
        <w:rPr>
          <w:noProof/>
        </w:rPr>
      </w:pPr>
      <w:hyperlink w:anchor="_Toc81859017" w:history="1">
        <w:r w:rsidR="00D06FB9" w:rsidRPr="002C6304">
          <w:rPr>
            <w:rStyle w:val="af3"/>
            <w:noProof/>
          </w:rPr>
          <w:t>1.2</w:t>
        </w:r>
        <w:r w:rsidR="00D06FB9">
          <w:rPr>
            <w:noProof/>
          </w:rPr>
          <w:tab/>
        </w:r>
        <w:r w:rsidR="00D06FB9" w:rsidRPr="002C6304">
          <w:rPr>
            <w:rStyle w:val="af3"/>
            <w:rFonts w:hint="eastAsia"/>
            <w:noProof/>
          </w:rPr>
          <w:t>适用范围</w:t>
        </w:r>
        <w:r w:rsidR="00D06FB9">
          <w:rPr>
            <w:noProof/>
            <w:webHidden/>
          </w:rPr>
          <w:tab/>
        </w:r>
        <w:r w:rsidR="00D06FB9">
          <w:rPr>
            <w:noProof/>
            <w:webHidden/>
          </w:rPr>
          <w:fldChar w:fldCharType="begin"/>
        </w:r>
        <w:r w:rsidR="00D06FB9">
          <w:rPr>
            <w:noProof/>
            <w:webHidden/>
          </w:rPr>
          <w:instrText xml:space="preserve"> PAGEREF _Toc81859017 \h </w:instrText>
        </w:r>
        <w:r w:rsidR="00D06FB9">
          <w:rPr>
            <w:noProof/>
            <w:webHidden/>
          </w:rPr>
        </w:r>
        <w:r w:rsidR="00D06FB9">
          <w:rPr>
            <w:noProof/>
            <w:webHidden/>
          </w:rPr>
          <w:fldChar w:fldCharType="separate"/>
        </w:r>
        <w:r w:rsidR="00D06FB9">
          <w:rPr>
            <w:noProof/>
            <w:webHidden/>
          </w:rPr>
          <w:t>7</w:t>
        </w:r>
        <w:r w:rsidR="00D06FB9">
          <w:rPr>
            <w:noProof/>
            <w:webHidden/>
          </w:rPr>
          <w:fldChar w:fldCharType="end"/>
        </w:r>
      </w:hyperlink>
    </w:p>
    <w:p w:rsidR="00D06FB9" w:rsidRDefault="00256FB4">
      <w:pPr>
        <w:pStyle w:val="10"/>
        <w:tabs>
          <w:tab w:val="left" w:pos="453"/>
          <w:tab w:val="right" w:leader="dot" w:pos="9021"/>
        </w:tabs>
        <w:rPr>
          <w:noProof/>
        </w:rPr>
      </w:pPr>
      <w:hyperlink w:anchor="_Toc81859018" w:history="1">
        <w:r w:rsidR="00D06FB9" w:rsidRPr="002C6304">
          <w:rPr>
            <w:rStyle w:val="af3"/>
            <w:noProof/>
          </w:rPr>
          <w:t>2</w:t>
        </w:r>
        <w:r w:rsidR="00D06FB9">
          <w:rPr>
            <w:noProof/>
          </w:rPr>
          <w:tab/>
        </w:r>
        <w:r w:rsidR="00D06FB9" w:rsidRPr="002C6304">
          <w:rPr>
            <w:rStyle w:val="af3"/>
            <w:rFonts w:hint="eastAsia"/>
            <w:noProof/>
          </w:rPr>
          <w:t>术语定义</w:t>
        </w:r>
        <w:r w:rsidR="00D06FB9">
          <w:rPr>
            <w:noProof/>
            <w:webHidden/>
          </w:rPr>
          <w:tab/>
        </w:r>
        <w:r w:rsidR="00D06FB9">
          <w:rPr>
            <w:noProof/>
            <w:webHidden/>
          </w:rPr>
          <w:fldChar w:fldCharType="begin"/>
        </w:r>
        <w:r w:rsidR="00D06FB9">
          <w:rPr>
            <w:noProof/>
            <w:webHidden/>
          </w:rPr>
          <w:instrText xml:space="preserve"> PAGEREF _Toc81859018 \h </w:instrText>
        </w:r>
        <w:r w:rsidR="00D06FB9">
          <w:rPr>
            <w:noProof/>
            <w:webHidden/>
          </w:rPr>
        </w:r>
        <w:r w:rsidR="00D06FB9">
          <w:rPr>
            <w:noProof/>
            <w:webHidden/>
          </w:rPr>
          <w:fldChar w:fldCharType="separate"/>
        </w:r>
        <w:r w:rsidR="00D06FB9">
          <w:rPr>
            <w:noProof/>
            <w:webHidden/>
          </w:rPr>
          <w:t>8</w:t>
        </w:r>
        <w:r w:rsidR="00D06FB9">
          <w:rPr>
            <w:noProof/>
            <w:webHidden/>
          </w:rPr>
          <w:fldChar w:fldCharType="end"/>
        </w:r>
      </w:hyperlink>
    </w:p>
    <w:p w:rsidR="00D06FB9" w:rsidRDefault="00256FB4">
      <w:pPr>
        <w:pStyle w:val="20"/>
        <w:tabs>
          <w:tab w:val="left" w:pos="794"/>
          <w:tab w:val="right" w:leader="dot" w:pos="9021"/>
        </w:tabs>
        <w:rPr>
          <w:noProof/>
        </w:rPr>
      </w:pPr>
      <w:hyperlink w:anchor="_Toc81859019" w:history="1">
        <w:r w:rsidR="00D06FB9" w:rsidRPr="002C6304">
          <w:rPr>
            <w:rStyle w:val="af3"/>
            <w:noProof/>
          </w:rPr>
          <w:t>2.1</w:t>
        </w:r>
        <w:r w:rsidR="00D06FB9">
          <w:rPr>
            <w:noProof/>
          </w:rPr>
          <w:tab/>
        </w:r>
        <w:r w:rsidR="00D06FB9" w:rsidRPr="002C6304">
          <w:rPr>
            <w:rStyle w:val="af3"/>
            <w:rFonts w:hint="eastAsia"/>
            <w:noProof/>
          </w:rPr>
          <w:t>标准测试条件</w:t>
        </w:r>
        <w:r w:rsidR="00D06FB9">
          <w:rPr>
            <w:noProof/>
            <w:webHidden/>
          </w:rPr>
          <w:tab/>
        </w:r>
        <w:r w:rsidR="00D06FB9">
          <w:rPr>
            <w:noProof/>
            <w:webHidden/>
          </w:rPr>
          <w:fldChar w:fldCharType="begin"/>
        </w:r>
        <w:r w:rsidR="00D06FB9">
          <w:rPr>
            <w:noProof/>
            <w:webHidden/>
          </w:rPr>
          <w:instrText xml:space="preserve"> PAGEREF _Toc81859019 \h </w:instrText>
        </w:r>
        <w:r w:rsidR="00D06FB9">
          <w:rPr>
            <w:noProof/>
            <w:webHidden/>
          </w:rPr>
        </w:r>
        <w:r w:rsidR="00D06FB9">
          <w:rPr>
            <w:noProof/>
            <w:webHidden/>
          </w:rPr>
          <w:fldChar w:fldCharType="separate"/>
        </w:r>
        <w:r w:rsidR="00D06FB9">
          <w:rPr>
            <w:noProof/>
            <w:webHidden/>
          </w:rPr>
          <w:t>8</w:t>
        </w:r>
        <w:r w:rsidR="00D06FB9">
          <w:rPr>
            <w:noProof/>
            <w:webHidden/>
          </w:rPr>
          <w:fldChar w:fldCharType="end"/>
        </w:r>
      </w:hyperlink>
    </w:p>
    <w:p w:rsidR="00D06FB9" w:rsidRDefault="00256FB4">
      <w:pPr>
        <w:pStyle w:val="20"/>
        <w:tabs>
          <w:tab w:val="left" w:pos="794"/>
          <w:tab w:val="right" w:leader="dot" w:pos="9021"/>
        </w:tabs>
        <w:rPr>
          <w:noProof/>
        </w:rPr>
      </w:pPr>
      <w:hyperlink w:anchor="_Toc81859020" w:history="1">
        <w:r w:rsidR="00D06FB9" w:rsidRPr="002C6304">
          <w:rPr>
            <w:rStyle w:val="af3"/>
            <w:noProof/>
          </w:rPr>
          <w:t>2.2</w:t>
        </w:r>
        <w:r w:rsidR="00D06FB9">
          <w:rPr>
            <w:noProof/>
          </w:rPr>
          <w:tab/>
        </w:r>
        <w:r w:rsidR="00D06FB9" w:rsidRPr="002C6304">
          <w:rPr>
            <w:rStyle w:val="af3"/>
            <w:rFonts w:hint="eastAsia"/>
            <w:noProof/>
          </w:rPr>
          <w:t>标准充电</w:t>
        </w:r>
        <w:r w:rsidR="00D06FB9">
          <w:rPr>
            <w:noProof/>
            <w:webHidden/>
          </w:rPr>
          <w:tab/>
        </w:r>
        <w:r w:rsidR="00D06FB9">
          <w:rPr>
            <w:noProof/>
            <w:webHidden/>
          </w:rPr>
          <w:fldChar w:fldCharType="begin"/>
        </w:r>
        <w:r w:rsidR="00D06FB9">
          <w:rPr>
            <w:noProof/>
            <w:webHidden/>
          </w:rPr>
          <w:instrText xml:space="preserve"> PAGEREF _Toc81859020 \h </w:instrText>
        </w:r>
        <w:r w:rsidR="00D06FB9">
          <w:rPr>
            <w:noProof/>
            <w:webHidden/>
          </w:rPr>
        </w:r>
        <w:r w:rsidR="00D06FB9">
          <w:rPr>
            <w:noProof/>
            <w:webHidden/>
          </w:rPr>
          <w:fldChar w:fldCharType="separate"/>
        </w:r>
        <w:r w:rsidR="00D06FB9">
          <w:rPr>
            <w:noProof/>
            <w:webHidden/>
          </w:rPr>
          <w:t>8</w:t>
        </w:r>
        <w:r w:rsidR="00D06FB9">
          <w:rPr>
            <w:noProof/>
            <w:webHidden/>
          </w:rPr>
          <w:fldChar w:fldCharType="end"/>
        </w:r>
      </w:hyperlink>
    </w:p>
    <w:p w:rsidR="00D06FB9" w:rsidRDefault="00256FB4">
      <w:pPr>
        <w:pStyle w:val="20"/>
        <w:tabs>
          <w:tab w:val="left" w:pos="794"/>
          <w:tab w:val="right" w:leader="dot" w:pos="9021"/>
        </w:tabs>
        <w:rPr>
          <w:noProof/>
        </w:rPr>
      </w:pPr>
      <w:hyperlink w:anchor="_Toc81859021" w:history="1">
        <w:r w:rsidR="00D06FB9" w:rsidRPr="002C6304">
          <w:rPr>
            <w:rStyle w:val="af3"/>
            <w:noProof/>
          </w:rPr>
          <w:t>2.3</w:t>
        </w:r>
        <w:r w:rsidR="00D06FB9">
          <w:rPr>
            <w:noProof/>
          </w:rPr>
          <w:tab/>
        </w:r>
        <w:r w:rsidR="00D06FB9" w:rsidRPr="002C6304">
          <w:rPr>
            <w:rStyle w:val="af3"/>
            <w:rFonts w:hint="eastAsia"/>
            <w:noProof/>
          </w:rPr>
          <w:t>标准放电</w:t>
        </w:r>
        <w:r w:rsidR="00D06FB9">
          <w:rPr>
            <w:noProof/>
            <w:webHidden/>
          </w:rPr>
          <w:tab/>
        </w:r>
        <w:r w:rsidR="00D06FB9">
          <w:rPr>
            <w:noProof/>
            <w:webHidden/>
          </w:rPr>
          <w:fldChar w:fldCharType="begin"/>
        </w:r>
        <w:r w:rsidR="00D06FB9">
          <w:rPr>
            <w:noProof/>
            <w:webHidden/>
          </w:rPr>
          <w:instrText xml:space="preserve"> PAGEREF _Toc81859021 \h </w:instrText>
        </w:r>
        <w:r w:rsidR="00D06FB9">
          <w:rPr>
            <w:noProof/>
            <w:webHidden/>
          </w:rPr>
        </w:r>
        <w:r w:rsidR="00D06FB9">
          <w:rPr>
            <w:noProof/>
            <w:webHidden/>
          </w:rPr>
          <w:fldChar w:fldCharType="separate"/>
        </w:r>
        <w:r w:rsidR="00D06FB9">
          <w:rPr>
            <w:noProof/>
            <w:webHidden/>
          </w:rPr>
          <w:t>8</w:t>
        </w:r>
        <w:r w:rsidR="00D06FB9">
          <w:rPr>
            <w:noProof/>
            <w:webHidden/>
          </w:rPr>
          <w:fldChar w:fldCharType="end"/>
        </w:r>
      </w:hyperlink>
    </w:p>
    <w:p w:rsidR="00D06FB9" w:rsidRDefault="00256FB4">
      <w:pPr>
        <w:pStyle w:val="20"/>
        <w:tabs>
          <w:tab w:val="left" w:pos="794"/>
          <w:tab w:val="right" w:leader="dot" w:pos="9021"/>
        </w:tabs>
        <w:rPr>
          <w:noProof/>
        </w:rPr>
      </w:pPr>
      <w:hyperlink w:anchor="_Toc81859022" w:history="1">
        <w:r w:rsidR="00D06FB9" w:rsidRPr="002C6304">
          <w:rPr>
            <w:rStyle w:val="af3"/>
            <w:noProof/>
          </w:rPr>
          <w:t>2.4</w:t>
        </w:r>
        <w:r w:rsidR="00D06FB9">
          <w:rPr>
            <w:noProof/>
          </w:rPr>
          <w:tab/>
        </w:r>
        <w:r w:rsidR="00D06FB9" w:rsidRPr="002C6304">
          <w:rPr>
            <w:rStyle w:val="af3"/>
            <w:rFonts w:hint="eastAsia"/>
            <w:noProof/>
          </w:rPr>
          <w:t>持续充电</w:t>
        </w:r>
        <w:r w:rsidR="00D06FB9">
          <w:rPr>
            <w:noProof/>
            <w:webHidden/>
          </w:rPr>
          <w:tab/>
        </w:r>
        <w:r w:rsidR="00D06FB9">
          <w:rPr>
            <w:noProof/>
            <w:webHidden/>
          </w:rPr>
          <w:fldChar w:fldCharType="begin"/>
        </w:r>
        <w:r w:rsidR="00D06FB9">
          <w:rPr>
            <w:noProof/>
            <w:webHidden/>
          </w:rPr>
          <w:instrText xml:space="preserve"> PAGEREF _Toc81859022 \h </w:instrText>
        </w:r>
        <w:r w:rsidR="00D06FB9">
          <w:rPr>
            <w:noProof/>
            <w:webHidden/>
          </w:rPr>
        </w:r>
        <w:r w:rsidR="00D06FB9">
          <w:rPr>
            <w:noProof/>
            <w:webHidden/>
          </w:rPr>
          <w:fldChar w:fldCharType="separate"/>
        </w:r>
        <w:r w:rsidR="00D06FB9">
          <w:rPr>
            <w:noProof/>
            <w:webHidden/>
          </w:rPr>
          <w:t>8</w:t>
        </w:r>
        <w:r w:rsidR="00D06FB9">
          <w:rPr>
            <w:noProof/>
            <w:webHidden/>
          </w:rPr>
          <w:fldChar w:fldCharType="end"/>
        </w:r>
      </w:hyperlink>
    </w:p>
    <w:p w:rsidR="00D06FB9" w:rsidRDefault="00256FB4">
      <w:pPr>
        <w:pStyle w:val="20"/>
        <w:tabs>
          <w:tab w:val="left" w:pos="794"/>
          <w:tab w:val="right" w:leader="dot" w:pos="9021"/>
        </w:tabs>
        <w:rPr>
          <w:noProof/>
        </w:rPr>
      </w:pPr>
      <w:hyperlink w:anchor="_Toc81859023" w:history="1">
        <w:r w:rsidR="00D06FB9" w:rsidRPr="002C6304">
          <w:rPr>
            <w:rStyle w:val="af3"/>
            <w:noProof/>
          </w:rPr>
          <w:t>2.5</w:t>
        </w:r>
        <w:r w:rsidR="00D06FB9">
          <w:rPr>
            <w:noProof/>
          </w:rPr>
          <w:tab/>
        </w:r>
        <w:r w:rsidR="00D06FB9" w:rsidRPr="002C6304">
          <w:rPr>
            <w:rStyle w:val="af3"/>
            <w:rFonts w:hint="eastAsia"/>
            <w:noProof/>
          </w:rPr>
          <w:t>持续放电</w:t>
        </w:r>
        <w:r w:rsidR="00D06FB9">
          <w:rPr>
            <w:noProof/>
            <w:webHidden/>
          </w:rPr>
          <w:tab/>
        </w:r>
        <w:r w:rsidR="00D06FB9">
          <w:rPr>
            <w:noProof/>
            <w:webHidden/>
          </w:rPr>
          <w:fldChar w:fldCharType="begin"/>
        </w:r>
        <w:r w:rsidR="00D06FB9">
          <w:rPr>
            <w:noProof/>
            <w:webHidden/>
          </w:rPr>
          <w:instrText xml:space="preserve"> PAGEREF _Toc81859023 \h </w:instrText>
        </w:r>
        <w:r w:rsidR="00D06FB9">
          <w:rPr>
            <w:noProof/>
            <w:webHidden/>
          </w:rPr>
        </w:r>
        <w:r w:rsidR="00D06FB9">
          <w:rPr>
            <w:noProof/>
            <w:webHidden/>
          </w:rPr>
          <w:fldChar w:fldCharType="separate"/>
        </w:r>
        <w:r w:rsidR="00D06FB9">
          <w:rPr>
            <w:noProof/>
            <w:webHidden/>
          </w:rPr>
          <w:t>9</w:t>
        </w:r>
        <w:r w:rsidR="00D06FB9">
          <w:rPr>
            <w:noProof/>
            <w:webHidden/>
          </w:rPr>
          <w:fldChar w:fldCharType="end"/>
        </w:r>
      </w:hyperlink>
    </w:p>
    <w:p w:rsidR="00D06FB9" w:rsidRDefault="00256FB4">
      <w:pPr>
        <w:pStyle w:val="10"/>
        <w:tabs>
          <w:tab w:val="left" w:pos="453"/>
          <w:tab w:val="right" w:leader="dot" w:pos="9021"/>
        </w:tabs>
        <w:rPr>
          <w:noProof/>
        </w:rPr>
      </w:pPr>
      <w:hyperlink w:anchor="_Toc81859024" w:history="1">
        <w:r w:rsidR="00D06FB9" w:rsidRPr="002C6304">
          <w:rPr>
            <w:rStyle w:val="af3"/>
            <w:noProof/>
          </w:rPr>
          <w:t>3</w:t>
        </w:r>
        <w:r w:rsidR="00D06FB9">
          <w:rPr>
            <w:noProof/>
          </w:rPr>
          <w:tab/>
        </w:r>
        <w:r w:rsidR="00D06FB9" w:rsidRPr="002C6304">
          <w:rPr>
            <w:rStyle w:val="af3"/>
            <w:rFonts w:hint="eastAsia"/>
            <w:noProof/>
          </w:rPr>
          <w:t>电芯基本信息描述</w:t>
        </w:r>
        <w:r w:rsidR="00D06FB9">
          <w:rPr>
            <w:noProof/>
            <w:webHidden/>
          </w:rPr>
          <w:tab/>
        </w:r>
        <w:r w:rsidR="00D06FB9">
          <w:rPr>
            <w:noProof/>
            <w:webHidden/>
          </w:rPr>
          <w:fldChar w:fldCharType="begin"/>
        </w:r>
        <w:r w:rsidR="00D06FB9">
          <w:rPr>
            <w:noProof/>
            <w:webHidden/>
          </w:rPr>
          <w:instrText xml:space="preserve"> PAGEREF _Toc81859024 \h </w:instrText>
        </w:r>
        <w:r w:rsidR="00D06FB9">
          <w:rPr>
            <w:noProof/>
            <w:webHidden/>
          </w:rPr>
        </w:r>
        <w:r w:rsidR="00D06FB9">
          <w:rPr>
            <w:noProof/>
            <w:webHidden/>
          </w:rPr>
          <w:fldChar w:fldCharType="separate"/>
        </w:r>
        <w:r w:rsidR="00D06FB9">
          <w:rPr>
            <w:noProof/>
            <w:webHidden/>
          </w:rPr>
          <w:t>9</w:t>
        </w:r>
        <w:r w:rsidR="00D06FB9">
          <w:rPr>
            <w:noProof/>
            <w:webHidden/>
          </w:rPr>
          <w:fldChar w:fldCharType="end"/>
        </w:r>
      </w:hyperlink>
    </w:p>
    <w:p w:rsidR="00D06FB9" w:rsidRDefault="00256FB4">
      <w:pPr>
        <w:pStyle w:val="10"/>
        <w:tabs>
          <w:tab w:val="left" w:pos="453"/>
          <w:tab w:val="right" w:leader="dot" w:pos="9021"/>
        </w:tabs>
        <w:rPr>
          <w:noProof/>
        </w:rPr>
      </w:pPr>
      <w:hyperlink w:anchor="_Toc81859025" w:history="1">
        <w:r w:rsidR="00D06FB9" w:rsidRPr="002C6304">
          <w:rPr>
            <w:rStyle w:val="af3"/>
            <w:noProof/>
          </w:rPr>
          <w:t>4</w:t>
        </w:r>
        <w:r w:rsidR="00D06FB9">
          <w:rPr>
            <w:noProof/>
          </w:rPr>
          <w:tab/>
        </w:r>
        <w:r w:rsidR="00D06FB9" w:rsidRPr="002C6304">
          <w:rPr>
            <w:rStyle w:val="af3"/>
            <w:rFonts w:hint="eastAsia"/>
            <w:noProof/>
          </w:rPr>
          <w:t>电芯技术要求</w:t>
        </w:r>
        <w:r w:rsidR="00D06FB9">
          <w:rPr>
            <w:noProof/>
            <w:webHidden/>
          </w:rPr>
          <w:tab/>
        </w:r>
        <w:r w:rsidR="00D06FB9">
          <w:rPr>
            <w:noProof/>
            <w:webHidden/>
          </w:rPr>
          <w:fldChar w:fldCharType="begin"/>
        </w:r>
        <w:r w:rsidR="00D06FB9">
          <w:rPr>
            <w:noProof/>
            <w:webHidden/>
          </w:rPr>
          <w:instrText xml:space="preserve"> PAGEREF _Toc81859025 \h </w:instrText>
        </w:r>
        <w:r w:rsidR="00D06FB9">
          <w:rPr>
            <w:noProof/>
            <w:webHidden/>
          </w:rPr>
        </w:r>
        <w:r w:rsidR="00D06FB9">
          <w:rPr>
            <w:noProof/>
            <w:webHidden/>
          </w:rPr>
          <w:fldChar w:fldCharType="separate"/>
        </w:r>
        <w:r w:rsidR="00D06FB9">
          <w:rPr>
            <w:noProof/>
            <w:webHidden/>
          </w:rPr>
          <w:t>10</w:t>
        </w:r>
        <w:r w:rsidR="00D06FB9">
          <w:rPr>
            <w:noProof/>
            <w:webHidden/>
          </w:rPr>
          <w:fldChar w:fldCharType="end"/>
        </w:r>
      </w:hyperlink>
    </w:p>
    <w:p w:rsidR="00D06FB9" w:rsidRDefault="00256FB4">
      <w:pPr>
        <w:pStyle w:val="20"/>
        <w:tabs>
          <w:tab w:val="left" w:pos="794"/>
          <w:tab w:val="right" w:leader="dot" w:pos="9021"/>
        </w:tabs>
        <w:rPr>
          <w:noProof/>
        </w:rPr>
      </w:pPr>
      <w:hyperlink w:anchor="_Toc81859026" w:history="1">
        <w:r w:rsidR="00D06FB9" w:rsidRPr="002C6304">
          <w:rPr>
            <w:rStyle w:val="af3"/>
            <w:noProof/>
          </w:rPr>
          <w:t>4.1</w:t>
        </w:r>
        <w:r w:rsidR="00D06FB9">
          <w:rPr>
            <w:noProof/>
          </w:rPr>
          <w:tab/>
        </w:r>
        <w:r w:rsidR="00D06FB9" w:rsidRPr="002C6304">
          <w:rPr>
            <w:rStyle w:val="af3"/>
            <w:rFonts w:hint="eastAsia"/>
            <w:noProof/>
          </w:rPr>
          <w:t>性能要求</w:t>
        </w:r>
        <w:r w:rsidR="00D06FB9">
          <w:rPr>
            <w:noProof/>
            <w:webHidden/>
          </w:rPr>
          <w:tab/>
        </w:r>
        <w:r w:rsidR="00D06FB9">
          <w:rPr>
            <w:noProof/>
            <w:webHidden/>
          </w:rPr>
          <w:fldChar w:fldCharType="begin"/>
        </w:r>
        <w:r w:rsidR="00D06FB9">
          <w:rPr>
            <w:noProof/>
            <w:webHidden/>
          </w:rPr>
          <w:instrText xml:space="preserve"> PAGEREF _Toc81859026 \h </w:instrText>
        </w:r>
        <w:r w:rsidR="00D06FB9">
          <w:rPr>
            <w:noProof/>
            <w:webHidden/>
          </w:rPr>
        </w:r>
        <w:r w:rsidR="00D06FB9">
          <w:rPr>
            <w:noProof/>
            <w:webHidden/>
          </w:rPr>
          <w:fldChar w:fldCharType="separate"/>
        </w:r>
        <w:r w:rsidR="00D06FB9">
          <w:rPr>
            <w:noProof/>
            <w:webHidden/>
          </w:rPr>
          <w:t>10</w:t>
        </w:r>
        <w:r w:rsidR="00D06FB9">
          <w:rPr>
            <w:noProof/>
            <w:webHidden/>
          </w:rPr>
          <w:fldChar w:fldCharType="end"/>
        </w:r>
      </w:hyperlink>
    </w:p>
    <w:p w:rsidR="00D06FB9" w:rsidRDefault="00256FB4">
      <w:pPr>
        <w:pStyle w:val="30"/>
        <w:tabs>
          <w:tab w:val="left" w:pos="1021"/>
          <w:tab w:val="right" w:leader="dot" w:pos="9021"/>
        </w:tabs>
        <w:rPr>
          <w:noProof/>
        </w:rPr>
      </w:pPr>
      <w:hyperlink w:anchor="_Toc81859027" w:history="1">
        <w:r w:rsidR="00D06FB9" w:rsidRPr="002C6304">
          <w:rPr>
            <w:rStyle w:val="af3"/>
            <w:noProof/>
          </w:rPr>
          <w:t>4.1.1</w:t>
        </w:r>
        <w:r w:rsidR="00D06FB9">
          <w:rPr>
            <w:noProof/>
          </w:rPr>
          <w:tab/>
        </w:r>
        <w:r w:rsidR="00D06FB9" w:rsidRPr="002C6304">
          <w:rPr>
            <w:rStyle w:val="af3"/>
            <w:rFonts w:hint="eastAsia"/>
            <w:noProof/>
          </w:rPr>
          <w:t>电芯容量</w:t>
        </w:r>
        <w:r w:rsidR="00D06FB9">
          <w:rPr>
            <w:noProof/>
            <w:webHidden/>
          </w:rPr>
          <w:tab/>
        </w:r>
        <w:r w:rsidR="00D06FB9">
          <w:rPr>
            <w:noProof/>
            <w:webHidden/>
          </w:rPr>
          <w:fldChar w:fldCharType="begin"/>
        </w:r>
        <w:r w:rsidR="00D06FB9">
          <w:rPr>
            <w:noProof/>
            <w:webHidden/>
          </w:rPr>
          <w:instrText xml:space="preserve"> PAGEREF _Toc81859027 \h </w:instrText>
        </w:r>
        <w:r w:rsidR="00D06FB9">
          <w:rPr>
            <w:noProof/>
            <w:webHidden/>
          </w:rPr>
        </w:r>
        <w:r w:rsidR="00D06FB9">
          <w:rPr>
            <w:noProof/>
            <w:webHidden/>
          </w:rPr>
          <w:fldChar w:fldCharType="separate"/>
        </w:r>
        <w:r w:rsidR="00D06FB9">
          <w:rPr>
            <w:noProof/>
            <w:webHidden/>
          </w:rPr>
          <w:t>10</w:t>
        </w:r>
        <w:r w:rsidR="00D06FB9">
          <w:rPr>
            <w:noProof/>
            <w:webHidden/>
          </w:rPr>
          <w:fldChar w:fldCharType="end"/>
        </w:r>
      </w:hyperlink>
    </w:p>
    <w:p w:rsidR="00D06FB9" w:rsidRDefault="00256FB4">
      <w:pPr>
        <w:pStyle w:val="30"/>
        <w:tabs>
          <w:tab w:val="left" w:pos="1021"/>
          <w:tab w:val="right" w:leader="dot" w:pos="9021"/>
        </w:tabs>
        <w:rPr>
          <w:noProof/>
        </w:rPr>
      </w:pPr>
      <w:hyperlink w:anchor="_Toc81859028" w:history="1">
        <w:r w:rsidR="00D06FB9" w:rsidRPr="002C6304">
          <w:rPr>
            <w:rStyle w:val="af3"/>
            <w:noProof/>
          </w:rPr>
          <w:t>4.1.2</w:t>
        </w:r>
        <w:r w:rsidR="00D06FB9">
          <w:rPr>
            <w:noProof/>
          </w:rPr>
          <w:tab/>
        </w:r>
        <w:r w:rsidR="00D06FB9" w:rsidRPr="002C6304">
          <w:rPr>
            <w:rStyle w:val="af3"/>
            <w:rFonts w:hint="eastAsia"/>
            <w:noProof/>
          </w:rPr>
          <w:t>充电窗口</w:t>
        </w:r>
        <w:r w:rsidR="00D06FB9">
          <w:rPr>
            <w:noProof/>
            <w:webHidden/>
          </w:rPr>
          <w:tab/>
        </w:r>
        <w:r w:rsidR="00D06FB9">
          <w:rPr>
            <w:noProof/>
            <w:webHidden/>
          </w:rPr>
          <w:fldChar w:fldCharType="begin"/>
        </w:r>
        <w:r w:rsidR="00D06FB9">
          <w:rPr>
            <w:noProof/>
            <w:webHidden/>
          </w:rPr>
          <w:instrText xml:space="preserve"> PAGEREF _Toc81859028 \h </w:instrText>
        </w:r>
        <w:r w:rsidR="00D06FB9">
          <w:rPr>
            <w:noProof/>
            <w:webHidden/>
          </w:rPr>
        </w:r>
        <w:r w:rsidR="00D06FB9">
          <w:rPr>
            <w:noProof/>
            <w:webHidden/>
          </w:rPr>
          <w:fldChar w:fldCharType="separate"/>
        </w:r>
        <w:r w:rsidR="00D06FB9">
          <w:rPr>
            <w:noProof/>
            <w:webHidden/>
          </w:rPr>
          <w:t>10</w:t>
        </w:r>
        <w:r w:rsidR="00D06FB9">
          <w:rPr>
            <w:noProof/>
            <w:webHidden/>
          </w:rPr>
          <w:fldChar w:fldCharType="end"/>
        </w:r>
      </w:hyperlink>
    </w:p>
    <w:p w:rsidR="00D06FB9" w:rsidRDefault="00256FB4">
      <w:pPr>
        <w:pStyle w:val="30"/>
        <w:tabs>
          <w:tab w:val="left" w:pos="1021"/>
          <w:tab w:val="right" w:leader="dot" w:pos="9021"/>
        </w:tabs>
        <w:rPr>
          <w:noProof/>
        </w:rPr>
      </w:pPr>
      <w:hyperlink w:anchor="_Toc81859029" w:history="1">
        <w:r w:rsidR="00D06FB9" w:rsidRPr="002C6304">
          <w:rPr>
            <w:rStyle w:val="af3"/>
            <w:noProof/>
          </w:rPr>
          <w:t>4.1.3</w:t>
        </w:r>
        <w:r w:rsidR="00D06FB9">
          <w:rPr>
            <w:noProof/>
          </w:rPr>
          <w:tab/>
        </w:r>
        <w:r w:rsidR="00D06FB9" w:rsidRPr="002C6304">
          <w:rPr>
            <w:rStyle w:val="af3"/>
            <w:rFonts w:hint="eastAsia"/>
            <w:noProof/>
          </w:rPr>
          <w:t>最大持续放电电流</w:t>
        </w:r>
        <w:r w:rsidR="00D06FB9">
          <w:rPr>
            <w:noProof/>
            <w:webHidden/>
          </w:rPr>
          <w:tab/>
        </w:r>
        <w:r w:rsidR="00D06FB9">
          <w:rPr>
            <w:noProof/>
            <w:webHidden/>
          </w:rPr>
          <w:fldChar w:fldCharType="begin"/>
        </w:r>
        <w:r w:rsidR="00D06FB9">
          <w:rPr>
            <w:noProof/>
            <w:webHidden/>
          </w:rPr>
          <w:instrText xml:space="preserve"> PAGEREF _Toc81859029 \h </w:instrText>
        </w:r>
        <w:r w:rsidR="00D06FB9">
          <w:rPr>
            <w:noProof/>
            <w:webHidden/>
          </w:rPr>
        </w:r>
        <w:r w:rsidR="00D06FB9">
          <w:rPr>
            <w:noProof/>
            <w:webHidden/>
          </w:rPr>
          <w:fldChar w:fldCharType="separate"/>
        </w:r>
        <w:r w:rsidR="00D06FB9">
          <w:rPr>
            <w:noProof/>
            <w:webHidden/>
          </w:rPr>
          <w:t>11</w:t>
        </w:r>
        <w:r w:rsidR="00D06FB9">
          <w:rPr>
            <w:noProof/>
            <w:webHidden/>
          </w:rPr>
          <w:fldChar w:fldCharType="end"/>
        </w:r>
      </w:hyperlink>
    </w:p>
    <w:p w:rsidR="00D06FB9" w:rsidRDefault="00256FB4">
      <w:pPr>
        <w:pStyle w:val="30"/>
        <w:tabs>
          <w:tab w:val="left" w:pos="1021"/>
          <w:tab w:val="right" w:leader="dot" w:pos="9021"/>
        </w:tabs>
        <w:rPr>
          <w:noProof/>
        </w:rPr>
      </w:pPr>
      <w:hyperlink w:anchor="_Toc81859030" w:history="1">
        <w:r w:rsidR="00D06FB9" w:rsidRPr="002C6304">
          <w:rPr>
            <w:rStyle w:val="af3"/>
            <w:noProof/>
          </w:rPr>
          <w:t>4.1.4</w:t>
        </w:r>
        <w:r w:rsidR="00D06FB9">
          <w:rPr>
            <w:noProof/>
          </w:rPr>
          <w:tab/>
        </w:r>
        <w:r w:rsidR="00D06FB9" w:rsidRPr="002C6304">
          <w:rPr>
            <w:rStyle w:val="af3"/>
            <w:rFonts w:hint="eastAsia"/>
            <w:noProof/>
          </w:rPr>
          <w:t>电芯交流阻抗</w:t>
        </w:r>
        <w:r w:rsidR="00D06FB9">
          <w:rPr>
            <w:noProof/>
            <w:webHidden/>
          </w:rPr>
          <w:tab/>
        </w:r>
        <w:r w:rsidR="00D06FB9">
          <w:rPr>
            <w:noProof/>
            <w:webHidden/>
          </w:rPr>
          <w:fldChar w:fldCharType="begin"/>
        </w:r>
        <w:r w:rsidR="00D06FB9">
          <w:rPr>
            <w:noProof/>
            <w:webHidden/>
          </w:rPr>
          <w:instrText xml:space="preserve"> PAGEREF _Toc81859030 \h </w:instrText>
        </w:r>
        <w:r w:rsidR="00D06FB9">
          <w:rPr>
            <w:noProof/>
            <w:webHidden/>
          </w:rPr>
        </w:r>
        <w:r w:rsidR="00D06FB9">
          <w:rPr>
            <w:noProof/>
            <w:webHidden/>
          </w:rPr>
          <w:fldChar w:fldCharType="separate"/>
        </w:r>
        <w:r w:rsidR="00D06FB9">
          <w:rPr>
            <w:noProof/>
            <w:webHidden/>
          </w:rPr>
          <w:t>12</w:t>
        </w:r>
        <w:r w:rsidR="00D06FB9">
          <w:rPr>
            <w:noProof/>
            <w:webHidden/>
          </w:rPr>
          <w:fldChar w:fldCharType="end"/>
        </w:r>
      </w:hyperlink>
    </w:p>
    <w:p w:rsidR="00D06FB9" w:rsidRDefault="00256FB4">
      <w:pPr>
        <w:pStyle w:val="30"/>
        <w:tabs>
          <w:tab w:val="left" w:pos="1021"/>
          <w:tab w:val="right" w:leader="dot" w:pos="9021"/>
        </w:tabs>
        <w:rPr>
          <w:noProof/>
        </w:rPr>
      </w:pPr>
      <w:hyperlink w:anchor="_Toc81859031" w:history="1">
        <w:r w:rsidR="00D06FB9" w:rsidRPr="002C6304">
          <w:rPr>
            <w:rStyle w:val="af3"/>
            <w:noProof/>
          </w:rPr>
          <w:t>4.1.5</w:t>
        </w:r>
        <w:r w:rsidR="00D06FB9">
          <w:rPr>
            <w:noProof/>
          </w:rPr>
          <w:tab/>
        </w:r>
        <w:r w:rsidR="00D06FB9" w:rsidRPr="002C6304">
          <w:rPr>
            <w:rStyle w:val="af3"/>
            <w:rFonts w:hint="eastAsia"/>
            <w:noProof/>
          </w:rPr>
          <w:t>电芯直流阻抗</w:t>
        </w:r>
        <w:r w:rsidR="00D06FB9">
          <w:rPr>
            <w:noProof/>
            <w:webHidden/>
          </w:rPr>
          <w:tab/>
        </w:r>
        <w:r w:rsidR="00D06FB9">
          <w:rPr>
            <w:noProof/>
            <w:webHidden/>
          </w:rPr>
          <w:fldChar w:fldCharType="begin"/>
        </w:r>
        <w:r w:rsidR="00D06FB9">
          <w:rPr>
            <w:noProof/>
            <w:webHidden/>
          </w:rPr>
          <w:instrText xml:space="preserve"> PAGEREF _Toc81859031 \h </w:instrText>
        </w:r>
        <w:r w:rsidR="00D06FB9">
          <w:rPr>
            <w:noProof/>
            <w:webHidden/>
          </w:rPr>
        </w:r>
        <w:r w:rsidR="00D06FB9">
          <w:rPr>
            <w:noProof/>
            <w:webHidden/>
          </w:rPr>
          <w:fldChar w:fldCharType="separate"/>
        </w:r>
        <w:r w:rsidR="00D06FB9">
          <w:rPr>
            <w:noProof/>
            <w:webHidden/>
          </w:rPr>
          <w:t>12</w:t>
        </w:r>
        <w:r w:rsidR="00D06FB9">
          <w:rPr>
            <w:noProof/>
            <w:webHidden/>
          </w:rPr>
          <w:fldChar w:fldCharType="end"/>
        </w:r>
      </w:hyperlink>
    </w:p>
    <w:p w:rsidR="00D06FB9" w:rsidRDefault="00256FB4">
      <w:pPr>
        <w:pStyle w:val="30"/>
        <w:tabs>
          <w:tab w:val="left" w:pos="1021"/>
          <w:tab w:val="right" w:leader="dot" w:pos="9021"/>
        </w:tabs>
        <w:rPr>
          <w:noProof/>
        </w:rPr>
      </w:pPr>
      <w:hyperlink w:anchor="_Toc81859032" w:history="1">
        <w:r w:rsidR="00D06FB9" w:rsidRPr="002C6304">
          <w:rPr>
            <w:rStyle w:val="af3"/>
            <w:noProof/>
          </w:rPr>
          <w:t>4.1.6</w:t>
        </w:r>
        <w:r w:rsidR="00D06FB9">
          <w:rPr>
            <w:noProof/>
          </w:rPr>
          <w:tab/>
        </w:r>
        <w:r w:rsidR="00D06FB9" w:rsidRPr="002C6304">
          <w:rPr>
            <w:rStyle w:val="af3"/>
            <w:rFonts w:hint="eastAsia"/>
            <w:noProof/>
          </w:rPr>
          <w:t>充放电能量效率</w:t>
        </w:r>
        <w:r w:rsidR="00D06FB9">
          <w:rPr>
            <w:noProof/>
            <w:webHidden/>
          </w:rPr>
          <w:tab/>
        </w:r>
        <w:r w:rsidR="00D06FB9">
          <w:rPr>
            <w:noProof/>
            <w:webHidden/>
          </w:rPr>
          <w:fldChar w:fldCharType="begin"/>
        </w:r>
        <w:r w:rsidR="00D06FB9">
          <w:rPr>
            <w:noProof/>
            <w:webHidden/>
          </w:rPr>
          <w:instrText xml:space="preserve"> PAGEREF _Toc81859032 \h </w:instrText>
        </w:r>
        <w:r w:rsidR="00D06FB9">
          <w:rPr>
            <w:noProof/>
            <w:webHidden/>
          </w:rPr>
        </w:r>
        <w:r w:rsidR="00D06FB9">
          <w:rPr>
            <w:noProof/>
            <w:webHidden/>
          </w:rPr>
          <w:fldChar w:fldCharType="separate"/>
        </w:r>
        <w:r w:rsidR="00D06FB9">
          <w:rPr>
            <w:noProof/>
            <w:webHidden/>
          </w:rPr>
          <w:t>13</w:t>
        </w:r>
        <w:r w:rsidR="00D06FB9">
          <w:rPr>
            <w:noProof/>
            <w:webHidden/>
          </w:rPr>
          <w:fldChar w:fldCharType="end"/>
        </w:r>
      </w:hyperlink>
    </w:p>
    <w:p w:rsidR="00D06FB9" w:rsidRDefault="00256FB4">
      <w:pPr>
        <w:pStyle w:val="30"/>
        <w:tabs>
          <w:tab w:val="left" w:pos="1021"/>
          <w:tab w:val="right" w:leader="dot" w:pos="9021"/>
        </w:tabs>
        <w:rPr>
          <w:noProof/>
        </w:rPr>
      </w:pPr>
      <w:hyperlink w:anchor="_Toc81859033" w:history="1">
        <w:r w:rsidR="00D06FB9" w:rsidRPr="002C6304">
          <w:rPr>
            <w:rStyle w:val="af3"/>
            <w:noProof/>
          </w:rPr>
          <w:t>4.1.7</w:t>
        </w:r>
        <w:r w:rsidR="00D06FB9">
          <w:rPr>
            <w:noProof/>
          </w:rPr>
          <w:tab/>
        </w:r>
        <w:r w:rsidR="00D06FB9" w:rsidRPr="002C6304">
          <w:rPr>
            <w:rStyle w:val="af3"/>
            <w:rFonts w:hint="eastAsia"/>
            <w:noProof/>
          </w:rPr>
          <w:t>循环性能</w:t>
        </w:r>
        <w:r w:rsidR="00D06FB9">
          <w:rPr>
            <w:noProof/>
            <w:webHidden/>
          </w:rPr>
          <w:tab/>
        </w:r>
        <w:r w:rsidR="00D06FB9">
          <w:rPr>
            <w:noProof/>
            <w:webHidden/>
          </w:rPr>
          <w:fldChar w:fldCharType="begin"/>
        </w:r>
        <w:r w:rsidR="00D06FB9">
          <w:rPr>
            <w:noProof/>
            <w:webHidden/>
          </w:rPr>
          <w:instrText xml:space="preserve"> PAGEREF _Toc81859033 \h </w:instrText>
        </w:r>
        <w:r w:rsidR="00D06FB9">
          <w:rPr>
            <w:noProof/>
            <w:webHidden/>
          </w:rPr>
        </w:r>
        <w:r w:rsidR="00D06FB9">
          <w:rPr>
            <w:noProof/>
            <w:webHidden/>
          </w:rPr>
          <w:fldChar w:fldCharType="separate"/>
        </w:r>
        <w:r w:rsidR="00D06FB9">
          <w:rPr>
            <w:noProof/>
            <w:webHidden/>
          </w:rPr>
          <w:t>13</w:t>
        </w:r>
        <w:r w:rsidR="00D06FB9">
          <w:rPr>
            <w:noProof/>
            <w:webHidden/>
          </w:rPr>
          <w:fldChar w:fldCharType="end"/>
        </w:r>
      </w:hyperlink>
    </w:p>
    <w:p w:rsidR="00D06FB9" w:rsidRDefault="00256FB4">
      <w:pPr>
        <w:pStyle w:val="30"/>
        <w:tabs>
          <w:tab w:val="left" w:pos="1021"/>
          <w:tab w:val="right" w:leader="dot" w:pos="9021"/>
        </w:tabs>
        <w:rPr>
          <w:noProof/>
        </w:rPr>
      </w:pPr>
      <w:hyperlink w:anchor="_Toc81859034" w:history="1">
        <w:r w:rsidR="00D06FB9" w:rsidRPr="002C6304">
          <w:rPr>
            <w:rStyle w:val="af3"/>
            <w:noProof/>
          </w:rPr>
          <w:t>4.1.8</w:t>
        </w:r>
        <w:r w:rsidR="00D06FB9">
          <w:rPr>
            <w:noProof/>
          </w:rPr>
          <w:tab/>
        </w:r>
        <w:r w:rsidR="00D06FB9" w:rsidRPr="002C6304">
          <w:rPr>
            <w:rStyle w:val="af3"/>
            <w:rFonts w:hint="eastAsia"/>
            <w:noProof/>
          </w:rPr>
          <w:t>存储性能</w:t>
        </w:r>
        <w:r w:rsidR="00D06FB9">
          <w:rPr>
            <w:noProof/>
            <w:webHidden/>
          </w:rPr>
          <w:tab/>
        </w:r>
        <w:r w:rsidR="00D06FB9">
          <w:rPr>
            <w:noProof/>
            <w:webHidden/>
          </w:rPr>
          <w:fldChar w:fldCharType="begin"/>
        </w:r>
        <w:r w:rsidR="00D06FB9">
          <w:rPr>
            <w:noProof/>
            <w:webHidden/>
          </w:rPr>
          <w:instrText xml:space="preserve"> PAGEREF _Toc81859034 \h </w:instrText>
        </w:r>
        <w:r w:rsidR="00D06FB9">
          <w:rPr>
            <w:noProof/>
            <w:webHidden/>
          </w:rPr>
        </w:r>
        <w:r w:rsidR="00D06FB9">
          <w:rPr>
            <w:noProof/>
            <w:webHidden/>
          </w:rPr>
          <w:fldChar w:fldCharType="separate"/>
        </w:r>
        <w:r w:rsidR="00D06FB9">
          <w:rPr>
            <w:noProof/>
            <w:webHidden/>
          </w:rPr>
          <w:t>15</w:t>
        </w:r>
        <w:r w:rsidR="00D06FB9">
          <w:rPr>
            <w:noProof/>
            <w:webHidden/>
          </w:rPr>
          <w:fldChar w:fldCharType="end"/>
        </w:r>
      </w:hyperlink>
    </w:p>
    <w:p w:rsidR="00D06FB9" w:rsidRDefault="00256FB4">
      <w:pPr>
        <w:pStyle w:val="30"/>
        <w:tabs>
          <w:tab w:val="left" w:pos="1021"/>
          <w:tab w:val="right" w:leader="dot" w:pos="9021"/>
        </w:tabs>
        <w:rPr>
          <w:noProof/>
        </w:rPr>
      </w:pPr>
      <w:hyperlink w:anchor="_Toc81859035" w:history="1">
        <w:r w:rsidR="00D06FB9" w:rsidRPr="002C6304">
          <w:rPr>
            <w:rStyle w:val="af3"/>
            <w:noProof/>
          </w:rPr>
          <w:t>4.1.9</w:t>
        </w:r>
        <w:r w:rsidR="00D06FB9">
          <w:rPr>
            <w:noProof/>
          </w:rPr>
          <w:tab/>
        </w:r>
        <w:r w:rsidR="00D06FB9" w:rsidRPr="002C6304">
          <w:rPr>
            <w:rStyle w:val="af3"/>
            <w:rFonts w:hint="eastAsia"/>
            <w:noProof/>
          </w:rPr>
          <w:t>浮充性能</w:t>
        </w:r>
        <w:r w:rsidR="00D06FB9">
          <w:rPr>
            <w:noProof/>
            <w:webHidden/>
          </w:rPr>
          <w:tab/>
        </w:r>
        <w:r w:rsidR="00D06FB9">
          <w:rPr>
            <w:noProof/>
            <w:webHidden/>
          </w:rPr>
          <w:fldChar w:fldCharType="begin"/>
        </w:r>
        <w:r w:rsidR="00D06FB9">
          <w:rPr>
            <w:noProof/>
            <w:webHidden/>
          </w:rPr>
          <w:instrText xml:space="preserve"> PAGEREF _Toc81859035 \h </w:instrText>
        </w:r>
        <w:r w:rsidR="00D06FB9">
          <w:rPr>
            <w:noProof/>
            <w:webHidden/>
          </w:rPr>
        </w:r>
        <w:r w:rsidR="00D06FB9">
          <w:rPr>
            <w:noProof/>
            <w:webHidden/>
          </w:rPr>
          <w:fldChar w:fldCharType="separate"/>
        </w:r>
        <w:r w:rsidR="00D06FB9">
          <w:rPr>
            <w:noProof/>
            <w:webHidden/>
          </w:rPr>
          <w:t>16</w:t>
        </w:r>
        <w:r w:rsidR="00D06FB9">
          <w:rPr>
            <w:noProof/>
            <w:webHidden/>
          </w:rPr>
          <w:fldChar w:fldCharType="end"/>
        </w:r>
      </w:hyperlink>
    </w:p>
    <w:p w:rsidR="00D06FB9" w:rsidRDefault="00256FB4">
      <w:pPr>
        <w:pStyle w:val="30"/>
        <w:tabs>
          <w:tab w:val="left" w:pos="1360"/>
          <w:tab w:val="right" w:leader="dot" w:pos="9021"/>
        </w:tabs>
        <w:rPr>
          <w:noProof/>
        </w:rPr>
      </w:pPr>
      <w:hyperlink w:anchor="_Toc81859036" w:history="1">
        <w:r w:rsidR="00D06FB9" w:rsidRPr="002C6304">
          <w:rPr>
            <w:rStyle w:val="af3"/>
            <w:noProof/>
          </w:rPr>
          <w:t>4.1.10</w:t>
        </w:r>
        <w:r w:rsidR="00D06FB9">
          <w:rPr>
            <w:noProof/>
          </w:rPr>
          <w:tab/>
        </w:r>
        <w:r w:rsidR="00D06FB9" w:rsidRPr="002C6304">
          <w:rPr>
            <w:rStyle w:val="af3"/>
            <w:rFonts w:hint="eastAsia"/>
            <w:noProof/>
          </w:rPr>
          <w:t>倍率放电性能</w:t>
        </w:r>
        <w:r w:rsidR="00D06FB9">
          <w:rPr>
            <w:noProof/>
            <w:webHidden/>
          </w:rPr>
          <w:tab/>
        </w:r>
        <w:r w:rsidR="00D06FB9">
          <w:rPr>
            <w:noProof/>
            <w:webHidden/>
          </w:rPr>
          <w:fldChar w:fldCharType="begin"/>
        </w:r>
        <w:r w:rsidR="00D06FB9">
          <w:rPr>
            <w:noProof/>
            <w:webHidden/>
          </w:rPr>
          <w:instrText xml:space="preserve"> PAGEREF _Toc81859036 \h </w:instrText>
        </w:r>
        <w:r w:rsidR="00D06FB9">
          <w:rPr>
            <w:noProof/>
            <w:webHidden/>
          </w:rPr>
        </w:r>
        <w:r w:rsidR="00D06FB9">
          <w:rPr>
            <w:noProof/>
            <w:webHidden/>
          </w:rPr>
          <w:fldChar w:fldCharType="separate"/>
        </w:r>
        <w:r w:rsidR="00D06FB9">
          <w:rPr>
            <w:noProof/>
            <w:webHidden/>
          </w:rPr>
          <w:t>16</w:t>
        </w:r>
        <w:r w:rsidR="00D06FB9">
          <w:rPr>
            <w:noProof/>
            <w:webHidden/>
          </w:rPr>
          <w:fldChar w:fldCharType="end"/>
        </w:r>
      </w:hyperlink>
    </w:p>
    <w:p w:rsidR="00D06FB9" w:rsidRDefault="00256FB4">
      <w:pPr>
        <w:pStyle w:val="30"/>
        <w:tabs>
          <w:tab w:val="left" w:pos="1360"/>
          <w:tab w:val="right" w:leader="dot" w:pos="9021"/>
        </w:tabs>
        <w:rPr>
          <w:noProof/>
        </w:rPr>
      </w:pPr>
      <w:hyperlink w:anchor="_Toc81859037" w:history="1">
        <w:r w:rsidR="00D06FB9" w:rsidRPr="002C6304">
          <w:rPr>
            <w:rStyle w:val="af3"/>
            <w:noProof/>
          </w:rPr>
          <w:t>4.1.11</w:t>
        </w:r>
        <w:r w:rsidR="00D06FB9">
          <w:rPr>
            <w:noProof/>
          </w:rPr>
          <w:tab/>
        </w:r>
        <w:r w:rsidR="00D06FB9" w:rsidRPr="002C6304">
          <w:rPr>
            <w:rStyle w:val="af3"/>
            <w:rFonts w:hint="eastAsia"/>
            <w:noProof/>
          </w:rPr>
          <w:t>高低温放电性能</w:t>
        </w:r>
        <w:r w:rsidR="00D06FB9">
          <w:rPr>
            <w:noProof/>
            <w:webHidden/>
          </w:rPr>
          <w:tab/>
        </w:r>
        <w:r w:rsidR="00D06FB9">
          <w:rPr>
            <w:noProof/>
            <w:webHidden/>
          </w:rPr>
          <w:fldChar w:fldCharType="begin"/>
        </w:r>
        <w:r w:rsidR="00D06FB9">
          <w:rPr>
            <w:noProof/>
            <w:webHidden/>
          </w:rPr>
          <w:instrText xml:space="preserve"> PAGEREF _Toc81859037 \h </w:instrText>
        </w:r>
        <w:r w:rsidR="00D06FB9">
          <w:rPr>
            <w:noProof/>
            <w:webHidden/>
          </w:rPr>
        </w:r>
        <w:r w:rsidR="00D06FB9">
          <w:rPr>
            <w:noProof/>
            <w:webHidden/>
          </w:rPr>
          <w:fldChar w:fldCharType="separate"/>
        </w:r>
        <w:r w:rsidR="00D06FB9">
          <w:rPr>
            <w:noProof/>
            <w:webHidden/>
          </w:rPr>
          <w:t>17</w:t>
        </w:r>
        <w:r w:rsidR="00D06FB9">
          <w:rPr>
            <w:noProof/>
            <w:webHidden/>
          </w:rPr>
          <w:fldChar w:fldCharType="end"/>
        </w:r>
      </w:hyperlink>
    </w:p>
    <w:p w:rsidR="00D06FB9" w:rsidRDefault="00256FB4">
      <w:pPr>
        <w:pStyle w:val="30"/>
        <w:tabs>
          <w:tab w:val="left" w:pos="1360"/>
          <w:tab w:val="right" w:leader="dot" w:pos="9021"/>
        </w:tabs>
        <w:rPr>
          <w:noProof/>
        </w:rPr>
      </w:pPr>
      <w:hyperlink w:anchor="_Toc81859038" w:history="1">
        <w:r w:rsidR="00D06FB9" w:rsidRPr="002C6304">
          <w:rPr>
            <w:rStyle w:val="af3"/>
            <w:noProof/>
          </w:rPr>
          <w:t>4.1.12</w:t>
        </w:r>
        <w:r w:rsidR="00D06FB9">
          <w:rPr>
            <w:noProof/>
          </w:rPr>
          <w:tab/>
        </w:r>
        <w:r w:rsidR="00D06FB9" w:rsidRPr="002C6304">
          <w:rPr>
            <w:rStyle w:val="af3"/>
            <w:rFonts w:hint="eastAsia"/>
            <w:noProof/>
          </w:rPr>
          <w:t>膨胀力</w:t>
        </w:r>
        <w:r w:rsidR="00D06FB9">
          <w:rPr>
            <w:noProof/>
            <w:webHidden/>
          </w:rPr>
          <w:tab/>
        </w:r>
        <w:r w:rsidR="00D06FB9">
          <w:rPr>
            <w:noProof/>
            <w:webHidden/>
          </w:rPr>
          <w:fldChar w:fldCharType="begin"/>
        </w:r>
        <w:r w:rsidR="00D06FB9">
          <w:rPr>
            <w:noProof/>
            <w:webHidden/>
          </w:rPr>
          <w:instrText xml:space="preserve"> PAGEREF _Toc81859038 \h </w:instrText>
        </w:r>
        <w:r w:rsidR="00D06FB9">
          <w:rPr>
            <w:noProof/>
            <w:webHidden/>
          </w:rPr>
        </w:r>
        <w:r w:rsidR="00D06FB9">
          <w:rPr>
            <w:noProof/>
            <w:webHidden/>
          </w:rPr>
          <w:fldChar w:fldCharType="separate"/>
        </w:r>
        <w:r w:rsidR="00D06FB9">
          <w:rPr>
            <w:noProof/>
            <w:webHidden/>
          </w:rPr>
          <w:t>18</w:t>
        </w:r>
        <w:r w:rsidR="00D06FB9">
          <w:rPr>
            <w:noProof/>
            <w:webHidden/>
          </w:rPr>
          <w:fldChar w:fldCharType="end"/>
        </w:r>
      </w:hyperlink>
    </w:p>
    <w:p w:rsidR="00D06FB9" w:rsidRDefault="00256FB4">
      <w:pPr>
        <w:pStyle w:val="30"/>
        <w:tabs>
          <w:tab w:val="left" w:pos="1360"/>
          <w:tab w:val="right" w:leader="dot" w:pos="9021"/>
        </w:tabs>
        <w:rPr>
          <w:noProof/>
        </w:rPr>
      </w:pPr>
      <w:hyperlink w:anchor="_Toc81859039" w:history="1">
        <w:r w:rsidR="00D06FB9" w:rsidRPr="002C6304">
          <w:rPr>
            <w:rStyle w:val="af3"/>
            <w:noProof/>
          </w:rPr>
          <w:t>4.1.13</w:t>
        </w:r>
        <w:r w:rsidR="00D06FB9">
          <w:rPr>
            <w:noProof/>
          </w:rPr>
          <w:tab/>
        </w:r>
        <w:r w:rsidR="00D06FB9" w:rsidRPr="002C6304">
          <w:rPr>
            <w:rStyle w:val="af3"/>
            <w:rFonts w:hint="eastAsia"/>
            <w:noProof/>
          </w:rPr>
          <w:t>最大脉冲放电电流</w:t>
        </w:r>
        <w:r w:rsidR="00D06FB9">
          <w:rPr>
            <w:noProof/>
            <w:webHidden/>
          </w:rPr>
          <w:tab/>
        </w:r>
        <w:r w:rsidR="00D06FB9">
          <w:rPr>
            <w:noProof/>
            <w:webHidden/>
          </w:rPr>
          <w:fldChar w:fldCharType="begin"/>
        </w:r>
        <w:r w:rsidR="00D06FB9">
          <w:rPr>
            <w:noProof/>
            <w:webHidden/>
          </w:rPr>
          <w:instrText xml:space="preserve"> PAGEREF _Toc81859039 \h </w:instrText>
        </w:r>
        <w:r w:rsidR="00D06FB9">
          <w:rPr>
            <w:noProof/>
            <w:webHidden/>
          </w:rPr>
        </w:r>
        <w:r w:rsidR="00D06FB9">
          <w:rPr>
            <w:noProof/>
            <w:webHidden/>
          </w:rPr>
          <w:fldChar w:fldCharType="separate"/>
        </w:r>
        <w:r w:rsidR="00D06FB9">
          <w:rPr>
            <w:noProof/>
            <w:webHidden/>
          </w:rPr>
          <w:t>18</w:t>
        </w:r>
        <w:r w:rsidR="00D06FB9">
          <w:rPr>
            <w:noProof/>
            <w:webHidden/>
          </w:rPr>
          <w:fldChar w:fldCharType="end"/>
        </w:r>
      </w:hyperlink>
    </w:p>
    <w:p w:rsidR="00D06FB9" w:rsidRDefault="00256FB4">
      <w:pPr>
        <w:pStyle w:val="30"/>
        <w:tabs>
          <w:tab w:val="left" w:pos="1360"/>
          <w:tab w:val="right" w:leader="dot" w:pos="9021"/>
        </w:tabs>
        <w:rPr>
          <w:noProof/>
        </w:rPr>
      </w:pPr>
      <w:hyperlink w:anchor="_Toc81859040" w:history="1">
        <w:r w:rsidR="00D06FB9" w:rsidRPr="002C6304">
          <w:rPr>
            <w:rStyle w:val="af3"/>
            <w:noProof/>
          </w:rPr>
          <w:t>4.1.14</w:t>
        </w:r>
        <w:r w:rsidR="00D06FB9">
          <w:rPr>
            <w:noProof/>
          </w:rPr>
          <w:tab/>
        </w:r>
        <w:r w:rsidR="00D06FB9" w:rsidRPr="002C6304">
          <w:rPr>
            <w:rStyle w:val="af3"/>
            <w:rFonts w:hint="eastAsia"/>
            <w:noProof/>
          </w:rPr>
          <w:t>最大持续放电功率</w:t>
        </w:r>
        <w:r w:rsidR="00D06FB9">
          <w:rPr>
            <w:noProof/>
            <w:webHidden/>
          </w:rPr>
          <w:tab/>
        </w:r>
        <w:r w:rsidR="00D06FB9">
          <w:rPr>
            <w:noProof/>
            <w:webHidden/>
          </w:rPr>
          <w:fldChar w:fldCharType="begin"/>
        </w:r>
        <w:r w:rsidR="00D06FB9">
          <w:rPr>
            <w:noProof/>
            <w:webHidden/>
          </w:rPr>
          <w:instrText xml:space="preserve"> PAGEREF _Toc81859040 \h </w:instrText>
        </w:r>
        <w:r w:rsidR="00D06FB9">
          <w:rPr>
            <w:noProof/>
            <w:webHidden/>
          </w:rPr>
        </w:r>
        <w:r w:rsidR="00D06FB9">
          <w:rPr>
            <w:noProof/>
            <w:webHidden/>
          </w:rPr>
          <w:fldChar w:fldCharType="separate"/>
        </w:r>
        <w:r w:rsidR="00D06FB9">
          <w:rPr>
            <w:noProof/>
            <w:webHidden/>
          </w:rPr>
          <w:t>19</w:t>
        </w:r>
        <w:r w:rsidR="00D06FB9">
          <w:rPr>
            <w:noProof/>
            <w:webHidden/>
          </w:rPr>
          <w:fldChar w:fldCharType="end"/>
        </w:r>
      </w:hyperlink>
    </w:p>
    <w:p w:rsidR="00D06FB9" w:rsidRDefault="00256FB4">
      <w:pPr>
        <w:pStyle w:val="30"/>
        <w:tabs>
          <w:tab w:val="left" w:pos="1360"/>
          <w:tab w:val="right" w:leader="dot" w:pos="9021"/>
        </w:tabs>
        <w:rPr>
          <w:noProof/>
        </w:rPr>
      </w:pPr>
      <w:hyperlink w:anchor="_Toc81859041" w:history="1">
        <w:r w:rsidR="00D06FB9" w:rsidRPr="002C6304">
          <w:rPr>
            <w:rStyle w:val="af3"/>
            <w:noProof/>
          </w:rPr>
          <w:t>4.1.15</w:t>
        </w:r>
        <w:r w:rsidR="00D06FB9">
          <w:rPr>
            <w:noProof/>
          </w:rPr>
          <w:tab/>
        </w:r>
        <w:r w:rsidR="00D06FB9" w:rsidRPr="002C6304">
          <w:rPr>
            <w:rStyle w:val="af3"/>
            <w:rFonts w:hint="eastAsia"/>
            <w:noProof/>
          </w:rPr>
          <w:t>自放电</w:t>
        </w:r>
        <w:r w:rsidR="00D06FB9">
          <w:rPr>
            <w:noProof/>
            <w:webHidden/>
          </w:rPr>
          <w:tab/>
        </w:r>
        <w:r w:rsidR="00D06FB9">
          <w:rPr>
            <w:noProof/>
            <w:webHidden/>
          </w:rPr>
          <w:fldChar w:fldCharType="begin"/>
        </w:r>
        <w:r w:rsidR="00D06FB9">
          <w:rPr>
            <w:noProof/>
            <w:webHidden/>
          </w:rPr>
          <w:instrText xml:space="preserve"> PAGEREF _Toc81859041 \h </w:instrText>
        </w:r>
        <w:r w:rsidR="00D06FB9">
          <w:rPr>
            <w:noProof/>
            <w:webHidden/>
          </w:rPr>
        </w:r>
        <w:r w:rsidR="00D06FB9">
          <w:rPr>
            <w:noProof/>
            <w:webHidden/>
          </w:rPr>
          <w:fldChar w:fldCharType="separate"/>
        </w:r>
        <w:r w:rsidR="00D06FB9">
          <w:rPr>
            <w:noProof/>
            <w:webHidden/>
          </w:rPr>
          <w:t>19</w:t>
        </w:r>
        <w:r w:rsidR="00D06FB9">
          <w:rPr>
            <w:noProof/>
            <w:webHidden/>
          </w:rPr>
          <w:fldChar w:fldCharType="end"/>
        </w:r>
      </w:hyperlink>
    </w:p>
    <w:p w:rsidR="00D06FB9" w:rsidRDefault="00256FB4">
      <w:pPr>
        <w:pStyle w:val="30"/>
        <w:tabs>
          <w:tab w:val="left" w:pos="1360"/>
          <w:tab w:val="right" w:leader="dot" w:pos="9021"/>
        </w:tabs>
        <w:rPr>
          <w:noProof/>
        </w:rPr>
      </w:pPr>
      <w:hyperlink w:anchor="_Toc81859042" w:history="1">
        <w:r w:rsidR="00D06FB9" w:rsidRPr="002C6304">
          <w:rPr>
            <w:rStyle w:val="af3"/>
            <w:noProof/>
          </w:rPr>
          <w:t>4.1.16</w:t>
        </w:r>
        <w:r w:rsidR="00D06FB9">
          <w:rPr>
            <w:noProof/>
          </w:rPr>
          <w:tab/>
        </w:r>
        <w:r w:rsidR="00D06FB9" w:rsidRPr="002C6304">
          <w:rPr>
            <w:rStyle w:val="af3"/>
            <w:rFonts w:hint="eastAsia"/>
            <w:noProof/>
          </w:rPr>
          <w:t>温升</w:t>
        </w:r>
        <w:r w:rsidR="00D06FB9">
          <w:rPr>
            <w:noProof/>
            <w:webHidden/>
          </w:rPr>
          <w:tab/>
        </w:r>
        <w:r w:rsidR="00D06FB9">
          <w:rPr>
            <w:noProof/>
            <w:webHidden/>
          </w:rPr>
          <w:fldChar w:fldCharType="begin"/>
        </w:r>
        <w:r w:rsidR="00D06FB9">
          <w:rPr>
            <w:noProof/>
            <w:webHidden/>
          </w:rPr>
          <w:instrText xml:space="preserve"> PAGEREF _Toc81859042 \h </w:instrText>
        </w:r>
        <w:r w:rsidR="00D06FB9">
          <w:rPr>
            <w:noProof/>
            <w:webHidden/>
          </w:rPr>
        </w:r>
        <w:r w:rsidR="00D06FB9">
          <w:rPr>
            <w:noProof/>
            <w:webHidden/>
          </w:rPr>
          <w:fldChar w:fldCharType="separate"/>
        </w:r>
        <w:r w:rsidR="00D06FB9">
          <w:rPr>
            <w:noProof/>
            <w:webHidden/>
          </w:rPr>
          <w:t>20</w:t>
        </w:r>
        <w:r w:rsidR="00D06FB9">
          <w:rPr>
            <w:noProof/>
            <w:webHidden/>
          </w:rPr>
          <w:fldChar w:fldCharType="end"/>
        </w:r>
      </w:hyperlink>
    </w:p>
    <w:p w:rsidR="00D06FB9" w:rsidRDefault="00256FB4">
      <w:pPr>
        <w:pStyle w:val="10"/>
        <w:tabs>
          <w:tab w:val="left" w:pos="453"/>
          <w:tab w:val="right" w:leader="dot" w:pos="9021"/>
        </w:tabs>
        <w:rPr>
          <w:noProof/>
        </w:rPr>
      </w:pPr>
      <w:hyperlink w:anchor="_Toc81859043" w:history="1">
        <w:r w:rsidR="00D06FB9" w:rsidRPr="002C6304">
          <w:rPr>
            <w:rStyle w:val="af3"/>
            <w:noProof/>
          </w:rPr>
          <w:t>5</w:t>
        </w:r>
        <w:r w:rsidR="00D06FB9">
          <w:rPr>
            <w:noProof/>
          </w:rPr>
          <w:tab/>
        </w:r>
        <w:r w:rsidR="00D06FB9" w:rsidRPr="002C6304">
          <w:rPr>
            <w:rStyle w:val="af3"/>
            <w:rFonts w:hint="eastAsia"/>
            <w:noProof/>
          </w:rPr>
          <w:t>安规要求</w:t>
        </w:r>
        <w:r w:rsidR="00D06FB9">
          <w:rPr>
            <w:noProof/>
            <w:webHidden/>
          </w:rPr>
          <w:tab/>
        </w:r>
        <w:r w:rsidR="00D06FB9">
          <w:rPr>
            <w:noProof/>
            <w:webHidden/>
          </w:rPr>
          <w:fldChar w:fldCharType="begin"/>
        </w:r>
        <w:r w:rsidR="00D06FB9">
          <w:rPr>
            <w:noProof/>
            <w:webHidden/>
          </w:rPr>
          <w:instrText xml:space="preserve"> PAGEREF _Toc81859043 \h </w:instrText>
        </w:r>
        <w:r w:rsidR="00D06FB9">
          <w:rPr>
            <w:noProof/>
            <w:webHidden/>
          </w:rPr>
        </w:r>
        <w:r w:rsidR="00D06FB9">
          <w:rPr>
            <w:noProof/>
            <w:webHidden/>
          </w:rPr>
          <w:fldChar w:fldCharType="separate"/>
        </w:r>
        <w:r w:rsidR="00D06FB9">
          <w:rPr>
            <w:noProof/>
            <w:webHidden/>
          </w:rPr>
          <w:t>20</w:t>
        </w:r>
        <w:r w:rsidR="00D06FB9">
          <w:rPr>
            <w:noProof/>
            <w:webHidden/>
          </w:rPr>
          <w:fldChar w:fldCharType="end"/>
        </w:r>
      </w:hyperlink>
    </w:p>
    <w:p w:rsidR="00D06FB9" w:rsidRDefault="00256FB4">
      <w:pPr>
        <w:pStyle w:val="20"/>
        <w:tabs>
          <w:tab w:val="left" w:pos="794"/>
          <w:tab w:val="right" w:leader="dot" w:pos="9021"/>
        </w:tabs>
        <w:rPr>
          <w:noProof/>
        </w:rPr>
      </w:pPr>
      <w:hyperlink w:anchor="_Toc81859044" w:history="1">
        <w:r w:rsidR="00D06FB9" w:rsidRPr="002C6304">
          <w:rPr>
            <w:rStyle w:val="af3"/>
            <w:noProof/>
          </w:rPr>
          <w:t>5.1</w:t>
        </w:r>
        <w:r w:rsidR="00D06FB9">
          <w:rPr>
            <w:noProof/>
          </w:rPr>
          <w:tab/>
        </w:r>
        <w:r w:rsidR="00D06FB9" w:rsidRPr="002C6304">
          <w:rPr>
            <w:rStyle w:val="af3"/>
            <w:rFonts w:hint="eastAsia"/>
            <w:noProof/>
          </w:rPr>
          <w:t>安规与可靠性测试要求</w:t>
        </w:r>
        <w:r w:rsidR="00D06FB9">
          <w:rPr>
            <w:noProof/>
            <w:webHidden/>
          </w:rPr>
          <w:tab/>
        </w:r>
        <w:r w:rsidR="00D06FB9">
          <w:rPr>
            <w:noProof/>
            <w:webHidden/>
          </w:rPr>
          <w:fldChar w:fldCharType="begin"/>
        </w:r>
        <w:r w:rsidR="00D06FB9">
          <w:rPr>
            <w:noProof/>
            <w:webHidden/>
          </w:rPr>
          <w:instrText xml:space="preserve"> PAGEREF _Toc81859044 \h </w:instrText>
        </w:r>
        <w:r w:rsidR="00D06FB9">
          <w:rPr>
            <w:noProof/>
            <w:webHidden/>
          </w:rPr>
        </w:r>
        <w:r w:rsidR="00D06FB9">
          <w:rPr>
            <w:noProof/>
            <w:webHidden/>
          </w:rPr>
          <w:fldChar w:fldCharType="separate"/>
        </w:r>
        <w:r w:rsidR="00D06FB9">
          <w:rPr>
            <w:noProof/>
            <w:webHidden/>
          </w:rPr>
          <w:t>20</w:t>
        </w:r>
        <w:r w:rsidR="00D06FB9">
          <w:rPr>
            <w:noProof/>
            <w:webHidden/>
          </w:rPr>
          <w:fldChar w:fldCharType="end"/>
        </w:r>
      </w:hyperlink>
    </w:p>
    <w:p w:rsidR="00D06FB9" w:rsidRDefault="00256FB4">
      <w:pPr>
        <w:pStyle w:val="20"/>
        <w:tabs>
          <w:tab w:val="left" w:pos="794"/>
          <w:tab w:val="right" w:leader="dot" w:pos="9021"/>
        </w:tabs>
        <w:rPr>
          <w:noProof/>
        </w:rPr>
      </w:pPr>
      <w:hyperlink w:anchor="_Toc81859045" w:history="1">
        <w:r w:rsidR="00D06FB9" w:rsidRPr="002C6304">
          <w:rPr>
            <w:rStyle w:val="af3"/>
            <w:noProof/>
          </w:rPr>
          <w:t>5.2</w:t>
        </w:r>
        <w:r w:rsidR="00D06FB9">
          <w:rPr>
            <w:noProof/>
          </w:rPr>
          <w:tab/>
        </w:r>
        <w:r w:rsidR="00D06FB9" w:rsidRPr="002C6304">
          <w:rPr>
            <w:rStyle w:val="af3"/>
            <w:rFonts w:hint="eastAsia"/>
            <w:noProof/>
          </w:rPr>
          <w:t>安规认证要求</w:t>
        </w:r>
        <w:r w:rsidR="00D06FB9">
          <w:rPr>
            <w:noProof/>
            <w:webHidden/>
          </w:rPr>
          <w:tab/>
        </w:r>
        <w:r w:rsidR="00D06FB9">
          <w:rPr>
            <w:noProof/>
            <w:webHidden/>
          </w:rPr>
          <w:fldChar w:fldCharType="begin"/>
        </w:r>
        <w:r w:rsidR="00D06FB9">
          <w:rPr>
            <w:noProof/>
            <w:webHidden/>
          </w:rPr>
          <w:instrText xml:space="preserve"> PAGEREF _Toc81859045 \h </w:instrText>
        </w:r>
        <w:r w:rsidR="00D06FB9">
          <w:rPr>
            <w:noProof/>
            <w:webHidden/>
          </w:rPr>
        </w:r>
        <w:r w:rsidR="00D06FB9">
          <w:rPr>
            <w:noProof/>
            <w:webHidden/>
          </w:rPr>
          <w:fldChar w:fldCharType="separate"/>
        </w:r>
        <w:r w:rsidR="00D06FB9">
          <w:rPr>
            <w:noProof/>
            <w:webHidden/>
          </w:rPr>
          <w:t>20</w:t>
        </w:r>
        <w:r w:rsidR="00D06FB9">
          <w:rPr>
            <w:noProof/>
            <w:webHidden/>
          </w:rPr>
          <w:fldChar w:fldCharType="end"/>
        </w:r>
      </w:hyperlink>
    </w:p>
    <w:p w:rsidR="00D06FB9" w:rsidRDefault="00256FB4">
      <w:pPr>
        <w:pStyle w:val="10"/>
        <w:tabs>
          <w:tab w:val="left" w:pos="453"/>
          <w:tab w:val="right" w:leader="dot" w:pos="9021"/>
        </w:tabs>
        <w:rPr>
          <w:noProof/>
        </w:rPr>
      </w:pPr>
      <w:hyperlink w:anchor="_Toc81859046" w:history="1">
        <w:r w:rsidR="00D06FB9" w:rsidRPr="002C6304">
          <w:rPr>
            <w:rStyle w:val="af3"/>
            <w:noProof/>
          </w:rPr>
          <w:t>6</w:t>
        </w:r>
        <w:r w:rsidR="00D06FB9">
          <w:rPr>
            <w:noProof/>
          </w:rPr>
          <w:tab/>
        </w:r>
        <w:r w:rsidR="00D06FB9" w:rsidRPr="002C6304">
          <w:rPr>
            <w:rStyle w:val="af3"/>
            <w:rFonts w:hint="eastAsia"/>
            <w:noProof/>
          </w:rPr>
          <w:t>电芯结构设计要求</w:t>
        </w:r>
        <w:r w:rsidR="00D06FB9">
          <w:rPr>
            <w:noProof/>
            <w:webHidden/>
          </w:rPr>
          <w:tab/>
        </w:r>
        <w:r w:rsidR="00D06FB9">
          <w:rPr>
            <w:noProof/>
            <w:webHidden/>
          </w:rPr>
          <w:fldChar w:fldCharType="begin"/>
        </w:r>
        <w:r w:rsidR="00D06FB9">
          <w:rPr>
            <w:noProof/>
            <w:webHidden/>
          </w:rPr>
          <w:instrText xml:space="preserve"> PAGEREF _Toc81859046 \h </w:instrText>
        </w:r>
        <w:r w:rsidR="00D06FB9">
          <w:rPr>
            <w:noProof/>
            <w:webHidden/>
          </w:rPr>
        </w:r>
        <w:r w:rsidR="00D06FB9">
          <w:rPr>
            <w:noProof/>
            <w:webHidden/>
          </w:rPr>
          <w:fldChar w:fldCharType="separate"/>
        </w:r>
        <w:r w:rsidR="00D06FB9">
          <w:rPr>
            <w:noProof/>
            <w:webHidden/>
          </w:rPr>
          <w:t>21</w:t>
        </w:r>
        <w:r w:rsidR="00D06FB9">
          <w:rPr>
            <w:noProof/>
            <w:webHidden/>
          </w:rPr>
          <w:fldChar w:fldCharType="end"/>
        </w:r>
      </w:hyperlink>
    </w:p>
    <w:p w:rsidR="00D06FB9" w:rsidRDefault="00256FB4">
      <w:pPr>
        <w:pStyle w:val="20"/>
        <w:tabs>
          <w:tab w:val="left" w:pos="794"/>
          <w:tab w:val="right" w:leader="dot" w:pos="9021"/>
        </w:tabs>
        <w:rPr>
          <w:noProof/>
        </w:rPr>
      </w:pPr>
      <w:hyperlink w:anchor="_Toc81859047" w:history="1">
        <w:r w:rsidR="00D06FB9" w:rsidRPr="002C6304">
          <w:rPr>
            <w:rStyle w:val="af3"/>
            <w:noProof/>
          </w:rPr>
          <w:t>6.1</w:t>
        </w:r>
        <w:r w:rsidR="00D06FB9">
          <w:rPr>
            <w:noProof/>
          </w:rPr>
          <w:tab/>
        </w:r>
        <w:r w:rsidR="00D06FB9" w:rsidRPr="002C6304">
          <w:rPr>
            <w:rStyle w:val="af3"/>
            <w:rFonts w:hint="eastAsia"/>
            <w:noProof/>
          </w:rPr>
          <w:t>结构设计参数</w:t>
        </w:r>
        <w:r w:rsidR="00D06FB9">
          <w:rPr>
            <w:noProof/>
            <w:webHidden/>
          </w:rPr>
          <w:tab/>
        </w:r>
        <w:r w:rsidR="00D06FB9">
          <w:rPr>
            <w:noProof/>
            <w:webHidden/>
          </w:rPr>
          <w:fldChar w:fldCharType="begin"/>
        </w:r>
        <w:r w:rsidR="00D06FB9">
          <w:rPr>
            <w:noProof/>
            <w:webHidden/>
          </w:rPr>
          <w:instrText xml:space="preserve"> PAGEREF _Toc81859047 \h </w:instrText>
        </w:r>
        <w:r w:rsidR="00D06FB9">
          <w:rPr>
            <w:noProof/>
            <w:webHidden/>
          </w:rPr>
        </w:r>
        <w:r w:rsidR="00D06FB9">
          <w:rPr>
            <w:noProof/>
            <w:webHidden/>
          </w:rPr>
          <w:fldChar w:fldCharType="separate"/>
        </w:r>
        <w:r w:rsidR="00D06FB9">
          <w:rPr>
            <w:noProof/>
            <w:webHidden/>
          </w:rPr>
          <w:t>21</w:t>
        </w:r>
        <w:r w:rsidR="00D06FB9">
          <w:rPr>
            <w:noProof/>
            <w:webHidden/>
          </w:rPr>
          <w:fldChar w:fldCharType="end"/>
        </w:r>
      </w:hyperlink>
    </w:p>
    <w:p w:rsidR="00D06FB9" w:rsidRDefault="00256FB4">
      <w:pPr>
        <w:pStyle w:val="20"/>
        <w:tabs>
          <w:tab w:val="left" w:pos="794"/>
          <w:tab w:val="right" w:leader="dot" w:pos="9021"/>
        </w:tabs>
        <w:rPr>
          <w:noProof/>
        </w:rPr>
      </w:pPr>
      <w:hyperlink w:anchor="_Toc81859048" w:history="1">
        <w:r w:rsidR="00D06FB9" w:rsidRPr="002C6304">
          <w:rPr>
            <w:rStyle w:val="af3"/>
            <w:noProof/>
          </w:rPr>
          <w:t>6.2</w:t>
        </w:r>
        <w:r w:rsidR="00D06FB9">
          <w:rPr>
            <w:noProof/>
          </w:rPr>
          <w:tab/>
        </w:r>
        <w:r w:rsidR="00D06FB9" w:rsidRPr="002C6304">
          <w:rPr>
            <w:rStyle w:val="af3"/>
            <w:rFonts w:hint="eastAsia"/>
            <w:noProof/>
          </w:rPr>
          <w:t>外形设计图</w:t>
        </w:r>
        <w:r w:rsidR="00D06FB9">
          <w:rPr>
            <w:noProof/>
            <w:webHidden/>
          </w:rPr>
          <w:tab/>
        </w:r>
        <w:r w:rsidR="00D06FB9">
          <w:rPr>
            <w:noProof/>
            <w:webHidden/>
          </w:rPr>
          <w:fldChar w:fldCharType="begin"/>
        </w:r>
        <w:r w:rsidR="00D06FB9">
          <w:rPr>
            <w:noProof/>
            <w:webHidden/>
          </w:rPr>
          <w:instrText xml:space="preserve"> PAGEREF _Toc81859048 \h </w:instrText>
        </w:r>
        <w:r w:rsidR="00D06FB9">
          <w:rPr>
            <w:noProof/>
            <w:webHidden/>
          </w:rPr>
        </w:r>
        <w:r w:rsidR="00D06FB9">
          <w:rPr>
            <w:noProof/>
            <w:webHidden/>
          </w:rPr>
          <w:fldChar w:fldCharType="separate"/>
        </w:r>
        <w:r w:rsidR="00D06FB9">
          <w:rPr>
            <w:noProof/>
            <w:webHidden/>
          </w:rPr>
          <w:t>21</w:t>
        </w:r>
        <w:r w:rsidR="00D06FB9">
          <w:rPr>
            <w:noProof/>
            <w:webHidden/>
          </w:rPr>
          <w:fldChar w:fldCharType="end"/>
        </w:r>
      </w:hyperlink>
    </w:p>
    <w:p w:rsidR="00D06FB9" w:rsidRDefault="00256FB4">
      <w:pPr>
        <w:pStyle w:val="10"/>
        <w:tabs>
          <w:tab w:val="left" w:pos="453"/>
          <w:tab w:val="right" w:leader="dot" w:pos="9021"/>
        </w:tabs>
        <w:rPr>
          <w:noProof/>
        </w:rPr>
      </w:pPr>
      <w:hyperlink w:anchor="_Toc81859049" w:history="1">
        <w:r w:rsidR="00D06FB9" w:rsidRPr="002C6304">
          <w:rPr>
            <w:rStyle w:val="af3"/>
            <w:noProof/>
          </w:rPr>
          <w:t>7</w:t>
        </w:r>
        <w:r w:rsidR="00D06FB9">
          <w:rPr>
            <w:noProof/>
          </w:rPr>
          <w:tab/>
        </w:r>
        <w:r w:rsidR="00D06FB9" w:rsidRPr="002C6304">
          <w:rPr>
            <w:rStyle w:val="af3"/>
            <w:rFonts w:hint="eastAsia"/>
            <w:noProof/>
          </w:rPr>
          <w:t>电芯标签要求</w:t>
        </w:r>
        <w:r w:rsidR="00D06FB9">
          <w:rPr>
            <w:noProof/>
            <w:webHidden/>
          </w:rPr>
          <w:tab/>
        </w:r>
        <w:r w:rsidR="00D06FB9">
          <w:rPr>
            <w:noProof/>
            <w:webHidden/>
          </w:rPr>
          <w:fldChar w:fldCharType="begin"/>
        </w:r>
        <w:r w:rsidR="00D06FB9">
          <w:rPr>
            <w:noProof/>
            <w:webHidden/>
          </w:rPr>
          <w:instrText xml:space="preserve"> PAGEREF _Toc81859049 \h </w:instrText>
        </w:r>
        <w:r w:rsidR="00D06FB9">
          <w:rPr>
            <w:noProof/>
            <w:webHidden/>
          </w:rPr>
        </w:r>
        <w:r w:rsidR="00D06FB9">
          <w:rPr>
            <w:noProof/>
            <w:webHidden/>
          </w:rPr>
          <w:fldChar w:fldCharType="separate"/>
        </w:r>
        <w:r w:rsidR="00D06FB9">
          <w:rPr>
            <w:noProof/>
            <w:webHidden/>
          </w:rPr>
          <w:t>22</w:t>
        </w:r>
        <w:r w:rsidR="00D06FB9">
          <w:rPr>
            <w:noProof/>
            <w:webHidden/>
          </w:rPr>
          <w:fldChar w:fldCharType="end"/>
        </w:r>
      </w:hyperlink>
    </w:p>
    <w:p w:rsidR="00D06FB9" w:rsidRDefault="00256FB4">
      <w:pPr>
        <w:pStyle w:val="10"/>
        <w:tabs>
          <w:tab w:val="left" w:pos="453"/>
          <w:tab w:val="right" w:leader="dot" w:pos="9021"/>
        </w:tabs>
        <w:rPr>
          <w:noProof/>
        </w:rPr>
      </w:pPr>
      <w:hyperlink w:anchor="_Toc81859050" w:history="1">
        <w:r w:rsidR="00D06FB9" w:rsidRPr="002C6304">
          <w:rPr>
            <w:rStyle w:val="af3"/>
            <w:noProof/>
          </w:rPr>
          <w:t>8</w:t>
        </w:r>
        <w:r w:rsidR="00D06FB9">
          <w:rPr>
            <w:noProof/>
          </w:rPr>
          <w:tab/>
        </w:r>
        <w:r w:rsidR="00D06FB9" w:rsidRPr="002C6304">
          <w:rPr>
            <w:rStyle w:val="af3"/>
            <w:rFonts w:hint="eastAsia"/>
            <w:noProof/>
          </w:rPr>
          <w:t>电芯出厂要求</w:t>
        </w:r>
        <w:r w:rsidR="00D06FB9">
          <w:rPr>
            <w:noProof/>
            <w:webHidden/>
          </w:rPr>
          <w:tab/>
        </w:r>
        <w:r w:rsidR="00D06FB9">
          <w:rPr>
            <w:noProof/>
            <w:webHidden/>
          </w:rPr>
          <w:fldChar w:fldCharType="begin"/>
        </w:r>
        <w:r w:rsidR="00D06FB9">
          <w:rPr>
            <w:noProof/>
            <w:webHidden/>
          </w:rPr>
          <w:instrText xml:space="preserve"> PAGEREF _Toc81859050 \h </w:instrText>
        </w:r>
        <w:r w:rsidR="00D06FB9">
          <w:rPr>
            <w:noProof/>
            <w:webHidden/>
          </w:rPr>
        </w:r>
        <w:r w:rsidR="00D06FB9">
          <w:rPr>
            <w:noProof/>
            <w:webHidden/>
          </w:rPr>
          <w:fldChar w:fldCharType="separate"/>
        </w:r>
        <w:r w:rsidR="00D06FB9">
          <w:rPr>
            <w:noProof/>
            <w:webHidden/>
          </w:rPr>
          <w:t>22</w:t>
        </w:r>
        <w:r w:rsidR="00D06FB9">
          <w:rPr>
            <w:noProof/>
            <w:webHidden/>
          </w:rPr>
          <w:fldChar w:fldCharType="end"/>
        </w:r>
      </w:hyperlink>
    </w:p>
    <w:p w:rsidR="00D06FB9" w:rsidRDefault="00256FB4">
      <w:pPr>
        <w:pStyle w:val="20"/>
        <w:tabs>
          <w:tab w:val="left" w:pos="794"/>
          <w:tab w:val="right" w:leader="dot" w:pos="9021"/>
        </w:tabs>
        <w:rPr>
          <w:noProof/>
        </w:rPr>
      </w:pPr>
      <w:hyperlink w:anchor="_Toc81859051" w:history="1">
        <w:r w:rsidR="00D06FB9" w:rsidRPr="002C6304">
          <w:rPr>
            <w:rStyle w:val="af3"/>
            <w:noProof/>
          </w:rPr>
          <w:t>8.1</w:t>
        </w:r>
        <w:r w:rsidR="00D06FB9">
          <w:rPr>
            <w:noProof/>
          </w:rPr>
          <w:tab/>
        </w:r>
        <w:r w:rsidR="00D06FB9" w:rsidRPr="002C6304">
          <w:rPr>
            <w:rStyle w:val="af3"/>
            <w:rFonts w:hint="eastAsia"/>
            <w:noProof/>
          </w:rPr>
          <w:t>出厂一致性要求</w:t>
        </w:r>
        <w:r w:rsidR="00D06FB9">
          <w:rPr>
            <w:noProof/>
            <w:webHidden/>
          </w:rPr>
          <w:tab/>
        </w:r>
        <w:r w:rsidR="00D06FB9">
          <w:rPr>
            <w:noProof/>
            <w:webHidden/>
          </w:rPr>
          <w:fldChar w:fldCharType="begin"/>
        </w:r>
        <w:r w:rsidR="00D06FB9">
          <w:rPr>
            <w:noProof/>
            <w:webHidden/>
          </w:rPr>
          <w:instrText xml:space="preserve"> PAGEREF _Toc81859051 \h </w:instrText>
        </w:r>
        <w:r w:rsidR="00D06FB9">
          <w:rPr>
            <w:noProof/>
            <w:webHidden/>
          </w:rPr>
        </w:r>
        <w:r w:rsidR="00D06FB9">
          <w:rPr>
            <w:noProof/>
            <w:webHidden/>
          </w:rPr>
          <w:fldChar w:fldCharType="separate"/>
        </w:r>
        <w:r w:rsidR="00D06FB9">
          <w:rPr>
            <w:noProof/>
            <w:webHidden/>
          </w:rPr>
          <w:t>22</w:t>
        </w:r>
        <w:r w:rsidR="00D06FB9">
          <w:rPr>
            <w:noProof/>
            <w:webHidden/>
          </w:rPr>
          <w:fldChar w:fldCharType="end"/>
        </w:r>
      </w:hyperlink>
    </w:p>
    <w:p w:rsidR="00D06FB9" w:rsidRDefault="00256FB4">
      <w:pPr>
        <w:pStyle w:val="20"/>
        <w:tabs>
          <w:tab w:val="left" w:pos="794"/>
          <w:tab w:val="right" w:leader="dot" w:pos="9021"/>
        </w:tabs>
        <w:rPr>
          <w:noProof/>
        </w:rPr>
      </w:pPr>
      <w:hyperlink w:anchor="_Toc81859052" w:history="1">
        <w:r w:rsidR="00D06FB9" w:rsidRPr="002C6304">
          <w:rPr>
            <w:rStyle w:val="af3"/>
            <w:noProof/>
          </w:rPr>
          <w:t>8.2</w:t>
        </w:r>
        <w:r w:rsidR="00D06FB9">
          <w:rPr>
            <w:noProof/>
          </w:rPr>
          <w:tab/>
        </w:r>
        <w:r w:rsidR="00D06FB9" w:rsidRPr="002C6304">
          <w:rPr>
            <w:rStyle w:val="af3"/>
            <w:rFonts w:hint="eastAsia"/>
            <w:noProof/>
          </w:rPr>
          <w:t>补电周期</w:t>
        </w:r>
        <w:r w:rsidR="00D06FB9">
          <w:rPr>
            <w:noProof/>
            <w:webHidden/>
          </w:rPr>
          <w:tab/>
        </w:r>
        <w:r w:rsidR="00D06FB9">
          <w:rPr>
            <w:noProof/>
            <w:webHidden/>
          </w:rPr>
          <w:fldChar w:fldCharType="begin"/>
        </w:r>
        <w:r w:rsidR="00D06FB9">
          <w:rPr>
            <w:noProof/>
            <w:webHidden/>
          </w:rPr>
          <w:instrText xml:space="preserve"> PAGEREF _Toc81859052 \h </w:instrText>
        </w:r>
        <w:r w:rsidR="00D06FB9">
          <w:rPr>
            <w:noProof/>
            <w:webHidden/>
          </w:rPr>
        </w:r>
        <w:r w:rsidR="00D06FB9">
          <w:rPr>
            <w:noProof/>
            <w:webHidden/>
          </w:rPr>
          <w:fldChar w:fldCharType="separate"/>
        </w:r>
        <w:r w:rsidR="00D06FB9">
          <w:rPr>
            <w:noProof/>
            <w:webHidden/>
          </w:rPr>
          <w:t>22</w:t>
        </w:r>
        <w:r w:rsidR="00D06FB9">
          <w:rPr>
            <w:noProof/>
            <w:webHidden/>
          </w:rPr>
          <w:fldChar w:fldCharType="end"/>
        </w:r>
      </w:hyperlink>
    </w:p>
    <w:p w:rsidR="00D06FB9" w:rsidRDefault="00256FB4">
      <w:pPr>
        <w:pStyle w:val="10"/>
        <w:tabs>
          <w:tab w:val="left" w:pos="453"/>
          <w:tab w:val="right" w:leader="dot" w:pos="9021"/>
        </w:tabs>
        <w:rPr>
          <w:noProof/>
        </w:rPr>
      </w:pPr>
      <w:hyperlink w:anchor="_Toc81859053" w:history="1">
        <w:r w:rsidR="00D06FB9" w:rsidRPr="002C6304">
          <w:rPr>
            <w:rStyle w:val="af3"/>
            <w:noProof/>
          </w:rPr>
          <w:t>9</w:t>
        </w:r>
        <w:r w:rsidR="00D06FB9">
          <w:rPr>
            <w:noProof/>
          </w:rPr>
          <w:tab/>
        </w:r>
        <w:r w:rsidR="00D06FB9" w:rsidRPr="002C6304">
          <w:rPr>
            <w:rStyle w:val="af3"/>
            <w:rFonts w:hint="eastAsia"/>
            <w:noProof/>
          </w:rPr>
          <w:t>环保要求</w:t>
        </w:r>
        <w:r w:rsidR="00D06FB9">
          <w:rPr>
            <w:noProof/>
            <w:webHidden/>
          </w:rPr>
          <w:tab/>
        </w:r>
        <w:r w:rsidR="00D06FB9">
          <w:rPr>
            <w:noProof/>
            <w:webHidden/>
          </w:rPr>
          <w:fldChar w:fldCharType="begin"/>
        </w:r>
        <w:r w:rsidR="00D06FB9">
          <w:rPr>
            <w:noProof/>
            <w:webHidden/>
          </w:rPr>
          <w:instrText xml:space="preserve"> PAGEREF _Toc81859053 \h </w:instrText>
        </w:r>
        <w:r w:rsidR="00D06FB9">
          <w:rPr>
            <w:noProof/>
            <w:webHidden/>
          </w:rPr>
        </w:r>
        <w:r w:rsidR="00D06FB9">
          <w:rPr>
            <w:noProof/>
            <w:webHidden/>
          </w:rPr>
          <w:fldChar w:fldCharType="separate"/>
        </w:r>
        <w:r w:rsidR="00D06FB9">
          <w:rPr>
            <w:noProof/>
            <w:webHidden/>
          </w:rPr>
          <w:t>23</w:t>
        </w:r>
        <w:r w:rsidR="00D06FB9">
          <w:rPr>
            <w:noProof/>
            <w:webHidden/>
          </w:rPr>
          <w:fldChar w:fldCharType="end"/>
        </w:r>
      </w:hyperlink>
    </w:p>
    <w:p w:rsidR="00D06FB9" w:rsidRDefault="00256FB4">
      <w:pPr>
        <w:pStyle w:val="10"/>
        <w:tabs>
          <w:tab w:val="left" w:pos="794"/>
          <w:tab w:val="right" w:leader="dot" w:pos="9021"/>
        </w:tabs>
        <w:rPr>
          <w:noProof/>
        </w:rPr>
      </w:pPr>
      <w:hyperlink w:anchor="_Toc81859054" w:history="1">
        <w:r w:rsidR="00D06FB9" w:rsidRPr="002C6304">
          <w:rPr>
            <w:rStyle w:val="af3"/>
            <w:noProof/>
          </w:rPr>
          <w:t>10</w:t>
        </w:r>
        <w:r w:rsidR="00D06FB9">
          <w:rPr>
            <w:noProof/>
          </w:rPr>
          <w:tab/>
        </w:r>
        <w:r w:rsidR="00D06FB9" w:rsidRPr="002C6304">
          <w:rPr>
            <w:rStyle w:val="af3"/>
            <w:rFonts w:hint="eastAsia"/>
            <w:noProof/>
          </w:rPr>
          <w:t>包装、外观、存放要求</w:t>
        </w:r>
        <w:r w:rsidR="00D06FB9">
          <w:rPr>
            <w:noProof/>
            <w:webHidden/>
          </w:rPr>
          <w:tab/>
        </w:r>
        <w:r w:rsidR="00D06FB9">
          <w:rPr>
            <w:noProof/>
            <w:webHidden/>
          </w:rPr>
          <w:fldChar w:fldCharType="begin"/>
        </w:r>
        <w:r w:rsidR="00D06FB9">
          <w:rPr>
            <w:noProof/>
            <w:webHidden/>
          </w:rPr>
          <w:instrText xml:space="preserve"> PAGEREF _Toc81859054 \h </w:instrText>
        </w:r>
        <w:r w:rsidR="00D06FB9">
          <w:rPr>
            <w:noProof/>
            <w:webHidden/>
          </w:rPr>
        </w:r>
        <w:r w:rsidR="00D06FB9">
          <w:rPr>
            <w:noProof/>
            <w:webHidden/>
          </w:rPr>
          <w:fldChar w:fldCharType="separate"/>
        </w:r>
        <w:r w:rsidR="00D06FB9">
          <w:rPr>
            <w:noProof/>
            <w:webHidden/>
          </w:rPr>
          <w:t>23</w:t>
        </w:r>
        <w:r w:rsidR="00D06FB9">
          <w:rPr>
            <w:noProof/>
            <w:webHidden/>
          </w:rPr>
          <w:fldChar w:fldCharType="end"/>
        </w:r>
      </w:hyperlink>
    </w:p>
    <w:p w:rsidR="00D06FB9" w:rsidRDefault="00256FB4">
      <w:pPr>
        <w:pStyle w:val="20"/>
        <w:tabs>
          <w:tab w:val="left" w:pos="794"/>
          <w:tab w:val="right" w:leader="dot" w:pos="9021"/>
        </w:tabs>
        <w:rPr>
          <w:noProof/>
        </w:rPr>
      </w:pPr>
      <w:hyperlink w:anchor="_Toc81859055" w:history="1">
        <w:r w:rsidR="00D06FB9" w:rsidRPr="002C6304">
          <w:rPr>
            <w:rStyle w:val="af3"/>
            <w:noProof/>
          </w:rPr>
          <w:t>10.1</w:t>
        </w:r>
        <w:r w:rsidR="00D06FB9">
          <w:rPr>
            <w:noProof/>
          </w:rPr>
          <w:tab/>
        </w:r>
        <w:r w:rsidR="00D06FB9" w:rsidRPr="002C6304">
          <w:rPr>
            <w:rStyle w:val="af3"/>
            <w:rFonts w:hint="eastAsia"/>
            <w:noProof/>
          </w:rPr>
          <w:t>包装及标签要求</w:t>
        </w:r>
        <w:r w:rsidR="00D06FB9">
          <w:rPr>
            <w:noProof/>
            <w:webHidden/>
          </w:rPr>
          <w:tab/>
        </w:r>
        <w:r w:rsidR="00D06FB9">
          <w:rPr>
            <w:noProof/>
            <w:webHidden/>
          </w:rPr>
          <w:fldChar w:fldCharType="begin"/>
        </w:r>
        <w:r w:rsidR="00D06FB9">
          <w:rPr>
            <w:noProof/>
            <w:webHidden/>
          </w:rPr>
          <w:instrText xml:space="preserve"> PAGEREF _Toc81859055 \h </w:instrText>
        </w:r>
        <w:r w:rsidR="00D06FB9">
          <w:rPr>
            <w:noProof/>
            <w:webHidden/>
          </w:rPr>
        </w:r>
        <w:r w:rsidR="00D06FB9">
          <w:rPr>
            <w:noProof/>
            <w:webHidden/>
          </w:rPr>
          <w:fldChar w:fldCharType="separate"/>
        </w:r>
        <w:r w:rsidR="00D06FB9">
          <w:rPr>
            <w:noProof/>
            <w:webHidden/>
          </w:rPr>
          <w:t>23</w:t>
        </w:r>
        <w:r w:rsidR="00D06FB9">
          <w:rPr>
            <w:noProof/>
            <w:webHidden/>
          </w:rPr>
          <w:fldChar w:fldCharType="end"/>
        </w:r>
      </w:hyperlink>
    </w:p>
    <w:p w:rsidR="00D06FB9" w:rsidRDefault="00256FB4">
      <w:pPr>
        <w:pStyle w:val="20"/>
        <w:tabs>
          <w:tab w:val="left" w:pos="794"/>
          <w:tab w:val="right" w:leader="dot" w:pos="9021"/>
        </w:tabs>
        <w:rPr>
          <w:noProof/>
        </w:rPr>
      </w:pPr>
      <w:hyperlink w:anchor="_Toc81859056" w:history="1">
        <w:r w:rsidR="00D06FB9" w:rsidRPr="002C6304">
          <w:rPr>
            <w:rStyle w:val="af3"/>
            <w:noProof/>
          </w:rPr>
          <w:t>10.2</w:t>
        </w:r>
        <w:r w:rsidR="00D06FB9">
          <w:rPr>
            <w:noProof/>
          </w:rPr>
          <w:tab/>
        </w:r>
        <w:r w:rsidR="00D06FB9" w:rsidRPr="002C6304">
          <w:rPr>
            <w:rStyle w:val="af3"/>
            <w:rFonts w:hint="eastAsia"/>
            <w:noProof/>
          </w:rPr>
          <w:t>外观要求</w:t>
        </w:r>
        <w:r w:rsidR="00D06FB9">
          <w:rPr>
            <w:noProof/>
            <w:webHidden/>
          </w:rPr>
          <w:tab/>
        </w:r>
        <w:r w:rsidR="00D06FB9">
          <w:rPr>
            <w:noProof/>
            <w:webHidden/>
          </w:rPr>
          <w:fldChar w:fldCharType="begin"/>
        </w:r>
        <w:r w:rsidR="00D06FB9">
          <w:rPr>
            <w:noProof/>
            <w:webHidden/>
          </w:rPr>
          <w:instrText xml:space="preserve"> PAGEREF _Toc81859056 \h </w:instrText>
        </w:r>
        <w:r w:rsidR="00D06FB9">
          <w:rPr>
            <w:noProof/>
            <w:webHidden/>
          </w:rPr>
        </w:r>
        <w:r w:rsidR="00D06FB9">
          <w:rPr>
            <w:noProof/>
            <w:webHidden/>
          </w:rPr>
          <w:fldChar w:fldCharType="separate"/>
        </w:r>
        <w:r w:rsidR="00D06FB9">
          <w:rPr>
            <w:noProof/>
            <w:webHidden/>
          </w:rPr>
          <w:t>23</w:t>
        </w:r>
        <w:r w:rsidR="00D06FB9">
          <w:rPr>
            <w:noProof/>
            <w:webHidden/>
          </w:rPr>
          <w:fldChar w:fldCharType="end"/>
        </w:r>
      </w:hyperlink>
    </w:p>
    <w:p w:rsidR="00D06FB9" w:rsidRDefault="00256FB4">
      <w:pPr>
        <w:pStyle w:val="20"/>
        <w:tabs>
          <w:tab w:val="left" w:pos="794"/>
          <w:tab w:val="right" w:leader="dot" w:pos="9021"/>
        </w:tabs>
        <w:rPr>
          <w:noProof/>
        </w:rPr>
      </w:pPr>
      <w:hyperlink w:anchor="_Toc81859057" w:history="1">
        <w:r w:rsidR="00D06FB9" w:rsidRPr="002C6304">
          <w:rPr>
            <w:rStyle w:val="af3"/>
            <w:noProof/>
          </w:rPr>
          <w:t>10.3</w:t>
        </w:r>
        <w:r w:rsidR="00D06FB9">
          <w:rPr>
            <w:noProof/>
          </w:rPr>
          <w:tab/>
        </w:r>
        <w:r w:rsidR="00D06FB9" w:rsidRPr="002C6304">
          <w:rPr>
            <w:rStyle w:val="af3"/>
            <w:rFonts w:hint="eastAsia"/>
            <w:noProof/>
          </w:rPr>
          <w:t>存放要求</w:t>
        </w:r>
        <w:r w:rsidR="00D06FB9">
          <w:rPr>
            <w:noProof/>
            <w:webHidden/>
          </w:rPr>
          <w:tab/>
        </w:r>
        <w:r w:rsidR="00D06FB9">
          <w:rPr>
            <w:noProof/>
            <w:webHidden/>
          </w:rPr>
          <w:fldChar w:fldCharType="begin"/>
        </w:r>
        <w:r w:rsidR="00D06FB9">
          <w:rPr>
            <w:noProof/>
            <w:webHidden/>
          </w:rPr>
          <w:instrText xml:space="preserve"> PAGEREF _Toc81859057 \h </w:instrText>
        </w:r>
        <w:r w:rsidR="00D06FB9">
          <w:rPr>
            <w:noProof/>
            <w:webHidden/>
          </w:rPr>
        </w:r>
        <w:r w:rsidR="00D06FB9">
          <w:rPr>
            <w:noProof/>
            <w:webHidden/>
          </w:rPr>
          <w:fldChar w:fldCharType="separate"/>
        </w:r>
        <w:r w:rsidR="00D06FB9">
          <w:rPr>
            <w:noProof/>
            <w:webHidden/>
          </w:rPr>
          <w:t>24</w:t>
        </w:r>
        <w:r w:rsidR="00D06FB9">
          <w:rPr>
            <w:noProof/>
            <w:webHidden/>
          </w:rPr>
          <w:fldChar w:fldCharType="end"/>
        </w:r>
      </w:hyperlink>
    </w:p>
    <w:p w:rsidR="00D06FB9" w:rsidRDefault="00256FB4">
      <w:pPr>
        <w:pStyle w:val="10"/>
        <w:tabs>
          <w:tab w:val="left" w:pos="794"/>
          <w:tab w:val="right" w:leader="dot" w:pos="9021"/>
        </w:tabs>
        <w:rPr>
          <w:noProof/>
        </w:rPr>
      </w:pPr>
      <w:hyperlink w:anchor="_Toc81859058" w:history="1">
        <w:r w:rsidR="00D06FB9" w:rsidRPr="002C6304">
          <w:rPr>
            <w:rStyle w:val="af3"/>
            <w:noProof/>
          </w:rPr>
          <w:t>11</w:t>
        </w:r>
        <w:r w:rsidR="00D06FB9">
          <w:rPr>
            <w:noProof/>
          </w:rPr>
          <w:tab/>
        </w:r>
        <w:r w:rsidR="00D06FB9" w:rsidRPr="002C6304">
          <w:rPr>
            <w:rStyle w:val="af3"/>
            <w:rFonts w:hint="eastAsia"/>
            <w:noProof/>
          </w:rPr>
          <w:t>重要说明</w:t>
        </w:r>
        <w:r w:rsidR="00D06FB9">
          <w:rPr>
            <w:noProof/>
            <w:webHidden/>
          </w:rPr>
          <w:tab/>
        </w:r>
        <w:r w:rsidR="00D06FB9">
          <w:rPr>
            <w:noProof/>
            <w:webHidden/>
          </w:rPr>
          <w:fldChar w:fldCharType="begin"/>
        </w:r>
        <w:r w:rsidR="00D06FB9">
          <w:rPr>
            <w:noProof/>
            <w:webHidden/>
          </w:rPr>
          <w:instrText xml:space="preserve"> PAGEREF _Toc81859058 \h </w:instrText>
        </w:r>
        <w:r w:rsidR="00D06FB9">
          <w:rPr>
            <w:noProof/>
            <w:webHidden/>
          </w:rPr>
        </w:r>
        <w:r w:rsidR="00D06FB9">
          <w:rPr>
            <w:noProof/>
            <w:webHidden/>
          </w:rPr>
          <w:fldChar w:fldCharType="separate"/>
        </w:r>
        <w:r w:rsidR="00D06FB9">
          <w:rPr>
            <w:noProof/>
            <w:webHidden/>
          </w:rPr>
          <w:t>24</w:t>
        </w:r>
        <w:r w:rsidR="00D06FB9">
          <w:rPr>
            <w:noProof/>
            <w:webHidden/>
          </w:rPr>
          <w:fldChar w:fldCharType="end"/>
        </w:r>
      </w:hyperlink>
    </w:p>
    <w:p w:rsidR="00D06FB9" w:rsidRDefault="00256FB4">
      <w:pPr>
        <w:pStyle w:val="10"/>
        <w:tabs>
          <w:tab w:val="left" w:pos="794"/>
          <w:tab w:val="right" w:leader="dot" w:pos="9021"/>
        </w:tabs>
        <w:rPr>
          <w:noProof/>
        </w:rPr>
      </w:pPr>
      <w:hyperlink w:anchor="_Toc81859059" w:history="1">
        <w:r w:rsidR="00D06FB9" w:rsidRPr="002C6304">
          <w:rPr>
            <w:rStyle w:val="af3"/>
            <w:noProof/>
          </w:rPr>
          <w:t>12</w:t>
        </w:r>
        <w:r w:rsidR="00D06FB9">
          <w:rPr>
            <w:noProof/>
          </w:rPr>
          <w:tab/>
        </w:r>
        <w:r w:rsidR="00D06FB9" w:rsidRPr="002C6304">
          <w:rPr>
            <w:rStyle w:val="af3"/>
            <w:rFonts w:hint="eastAsia"/>
            <w:noProof/>
          </w:rPr>
          <w:t>附件</w:t>
        </w:r>
        <w:r w:rsidR="00D06FB9">
          <w:rPr>
            <w:noProof/>
            <w:webHidden/>
          </w:rPr>
          <w:tab/>
        </w:r>
        <w:r w:rsidR="00D06FB9">
          <w:rPr>
            <w:noProof/>
            <w:webHidden/>
          </w:rPr>
          <w:fldChar w:fldCharType="begin"/>
        </w:r>
        <w:r w:rsidR="00D06FB9">
          <w:rPr>
            <w:noProof/>
            <w:webHidden/>
          </w:rPr>
          <w:instrText xml:space="preserve"> PAGEREF _Toc81859059 \h </w:instrText>
        </w:r>
        <w:r w:rsidR="00D06FB9">
          <w:rPr>
            <w:noProof/>
            <w:webHidden/>
          </w:rPr>
        </w:r>
        <w:r w:rsidR="00D06FB9">
          <w:rPr>
            <w:noProof/>
            <w:webHidden/>
          </w:rPr>
          <w:fldChar w:fldCharType="separate"/>
        </w:r>
        <w:r w:rsidR="00D06FB9">
          <w:rPr>
            <w:noProof/>
            <w:webHidden/>
          </w:rPr>
          <w:t>24</w:t>
        </w:r>
        <w:r w:rsidR="00D06FB9">
          <w:rPr>
            <w:noProof/>
            <w:webHidden/>
          </w:rPr>
          <w:fldChar w:fldCharType="end"/>
        </w:r>
      </w:hyperlink>
    </w:p>
    <w:p w:rsidR="0088680D" w:rsidRDefault="00B06A60">
      <w:pPr>
        <w:pStyle w:val="aff8"/>
        <w:rPr>
          <w:rFonts w:eastAsia="宋体"/>
        </w:rPr>
      </w:pPr>
      <w:r>
        <w:rPr>
          <w:rFonts w:eastAsia="宋体"/>
        </w:rPr>
        <w:lastRenderedPageBreak/>
        <w:fldChar w:fldCharType="end"/>
      </w:r>
      <w:r>
        <w:rPr>
          <w:rFonts w:eastAsia="宋体"/>
        </w:rPr>
        <w:t>锂电</w:t>
      </w:r>
      <w:proofErr w:type="gramStart"/>
      <w:r>
        <w:rPr>
          <w:rFonts w:eastAsia="宋体"/>
        </w:rPr>
        <w:t>电</w:t>
      </w:r>
      <w:proofErr w:type="gramEnd"/>
      <w:r>
        <w:rPr>
          <w:rFonts w:eastAsia="宋体"/>
        </w:rPr>
        <w:t>芯产品规格书</w:t>
      </w:r>
    </w:p>
    <w:p w:rsidR="0088680D" w:rsidRDefault="00B06A60">
      <w:r>
        <w:rPr>
          <w:b/>
        </w:rPr>
        <w:t>关键词：</w:t>
      </w:r>
      <w:r>
        <w:t>储能单元</w:t>
      </w:r>
    </w:p>
    <w:p w:rsidR="0088680D" w:rsidRDefault="00B06A60">
      <w:r>
        <w:rPr>
          <w:b/>
        </w:rPr>
        <w:t>Key word</w:t>
      </w:r>
      <w:r>
        <w:t>: Energy storage unit</w:t>
      </w:r>
    </w:p>
    <w:p w:rsidR="0088680D" w:rsidRDefault="00B06A60">
      <w:pPr>
        <w:pStyle w:val="aff6"/>
      </w:pPr>
      <w:r>
        <w:t>摘</w:t>
      </w:r>
      <w:r>
        <w:t xml:space="preserve">  </w:t>
      </w:r>
      <w:r>
        <w:t>要：本文定义了</w:t>
      </w:r>
      <w:r w:rsidR="00167E85">
        <w:t>由</w:t>
      </w:r>
      <w:r w:rsidR="000F4362">
        <w:rPr>
          <w:rFonts w:hint="eastAsia"/>
        </w:rPr>
        <w:t>XX</w:t>
      </w:r>
      <w:r w:rsidR="00167E85">
        <w:t>供应商提供的</w:t>
      </w:r>
      <w:r w:rsidR="009C7816">
        <w:t>280Ah</w:t>
      </w:r>
      <w:r w:rsidR="00167E85">
        <w:t>大</w:t>
      </w:r>
      <w:proofErr w:type="gramStart"/>
      <w:r w:rsidR="00167E85">
        <w:t>容量电</w:t>
      </w:r>
      <w:proofErr w:type="gramEnd"/>
      <w:r w:rsidR="00167E85">
        <w:t>芯</w:t>
      </w:r>
      <w:r w:rsidR="00167E85">
        <w:rPr>
          <w:rFonts w:hint="eastAsia"/>
        </w:rPr>
        <w:t>（</w:t>
      </w:r>
      <w:r w:rsidR="000F4362">
        <w:rPr>
          <w:rFonts w:hint="eastAsia"/>
        </w:rPr>
        <w:t>XX</w:t>
      </w:r>
      <w:r w:rsidR="00167E85">
        <w:t>型号</w:t>
      </w:r>
      <w:r w:rsidR="00167E85">
        <w:rPr>
          <w:rFonts w:hint="eastAsia"/>
        </w:rPr>
        <w:t>：</w:t>
      </w:r>
      <w:r w:rsidR="000F4362">
        <w:rPr>
          <w:color w:val="0070C0"/>
        </w:rPr>
        <w:t>XX</w:t>
      </w:r>
      <w:r w:rsidR="00167E85">
        <w:rPr>
          <w:rFonts w:hint="eastAsia"/>
        </w:rPr>
        <w:t>）</w:t>
      </w:r>
      <w:r>
        <w:t>的技术要求和性能指标，为开发和测试验收提供依据。</w:t>
      </w:r>
    </w:p>
    <w:p w:rsidR="0088680D" w:rsidRDefault="00B06A60">
      <w:pPr>
        <w:pStyle w:val="aff6"/>
      </w:pPr>
      <w:r>
        <w:t xml:space="preserve">Abstract: This specification defined the technical </w:t>
      </w:r>
      <w:r w:rsidR="00CC7E39">
        <w:t xml:space="preserve">requirement and performance of </w:t>
      </w:r>
      <w:r w:rsidR="000F4362">
        <w:rPr>
          <w:color w:val="0070C0"/>
        </w:rPr>
        <w:t>XX</w:t>
      </w:r>
      <w:r w:rsidR="00CC7E39">
        <w:rPr>
          <w:rFonts w:hint="eastAsia"/>
        </w:rPr>
        <w:t>（</w:t>
      </w:r>
      <w:proofErr w:type="spellStart"/>
      <w:r w:rsidR="000F4362">
        <w:rPr>
          <w:rFonts w:hint="eastAsia"/>
        </w:rPr>
        <w:t>XX</w:t>
      </w:r>
      <w:proofErr w:type="spellEnd"/>
      <w:r w:rsidR="00CC7E39">
        <w:rPr>
          <w:rFonts w:hint="eastAsia"/>
        </w:rPr>
        <w:t>型号）</w:t>
      </w:r>
      <w:r>
        <w:t xml:space="preserve">, providing the basis for developer and tests. </w:t>
      </w:r>
    </w:p>
    <w:p w:rsidR="0088680D" w:rsidRDefault="00B06A60">
      <w:pPr>
        <w:pStyle w:val="aff6"/>
      </w:pPr>
      <w:r>
        <w:t>缩略语：</w:t>
      </w:r>
    </w:p>
    <w:tbl>
      <w:tblPr>
        <w:tblW w:w="5055" w:type="pct"/>
        <w:jc w:val="center"/>
        <w:tblCellMar>
          <w:left w:w="57" w:type="dxa"/>
          <w:right w:w="57" w:type="dxa"/>
        </w:tblCellMar>
        <w:tblLook w:val="04A0" w:firstRow="1" w:lastRow="0" w:firstColumn="1" w:lastColumn="0" w:noHBand="0" w:noVBand="1"/>
      </w:tblPr>
      <w:tblGrid>
        <w:gridCol w:w="1174"/>
        <w:gridCol w:w="4488"/>
        <w:gridCol w:w="3452"/>
      </w:tblGrid>
      <w:tr w:rsidR="0088680D">
        <w:trPr>
          <w:trHeight w:val="414"/>
          <w:jc w:val="center"/>
        </w:trPr>
        <w:tc>
          <w:tcPr>
            <w:tcW w:w="644" w:type="pct"/>
            <w:tcBorders>
              <w:top w:val="single" w:sz="6" w:space="0" w:color="auto"/>
              <w:left w:val="single" w:sz="6" w:space="0" w:color="auto"/>
              <w:bottom w:val="single" w:sz="6" w:space="0" w:color="auto"/>
              <w:right w:val="single" w:sz="6" w:space="0" w:color="auto"/>
            </w:tcBorders>
          </w:tcPr>
          <w:p w:rsidR="0088680D" w:rsidRDefault="00B06A60">
            <w:pPr>
              <w:pStyle w:val="af7"/>
              <w:jc w:val="left"/>
              <w:rPr>
                <w:sz w:val="18"/>
              </w:rPr>
            </w:pPr>
            <w:r>
              <w:rPr>
                <w:sz w:val="18"/>
              </w:rPr>
              <w:t>缩略语</w:t>
            </w:r>
          </w:p>
        </w:tc>
        <w:tc>
          <w:tcPr>
            <w:tcW w:w="2462" w:type="pct"/>
            <w:tcBorders>
              <w:top w:val="single" w:sz="6" w:space="0" w:color="auto"/>
              <w:left w:val="single" w:sz="6" w:space="0" w:color="auto"/>
              <w:bottom w:val="single" w:sz="6" w:space="0" w:color="auto"/>
              <w:right w:val="single" w:sz="6" w:space="0" w:color="auto"/>
            </w:tcBorders>
          </w:tcPr>
          <w:p w:rsidR="0088680D" w:rsidRDefault="00B06A60">
            <w:pPr>
              <w:pStyle w:val="af7"/>
              <w:jc w:val="left"/>
              <w:rPr>
                <w:sz w:val="18"/>
              </w:rPr>
            </w:pPr>
            <w:r>
              <w:rPr>
                <w:sz w:val="18"/>
              </w:rPr>
              <w:t>英文全称</w:t>
            </w:r>
          </w:p>
        </w:tc>
        <w:tc>
          <w:tcPr>
            <w:tcW w:w="1894" w:type="pct"/>
            <w:tcBorders>
              <w:top w:val="single" w:sz="6" w:space="0" w:color="auto"/>
              <w:left w:val="single" w:sz="6" w:space="0" w:color="auto"/>
              <w:bottom w:val="single" w:sz="6" w:space="0" w:color="auto"/>
              <w:right w:val="single" w:sz="6" w:space="0" w:color="auto"/>
            </w:tcBorders>
          </w:tcPr>
          <w:p w:rsidR="0088680D" w:rsidRDefault="00B06A60">
            <w:pPr>
              <w:pStyle w:val="af7"/>
              <w:jc w:val="left"/>
              <w:rPr>
                <w:sz w:val="18"/>
              </w:rPr>
            </w:pPr>
            <w:r>
              <w:rPr>
                <w:sz w:val="18"/>
              </w:rPr>
              <w:t>中文解释</w:t>
            </w:r>
          </w:p>
        </w:tc>
      </w:tr>
      <w:tr w:rsidR="0088680D">
        <w:trPr>
          <w:trHeight w:val="414"/>
          <w:jc w:val="center"/>
        </w:trPr>
        <w:tc>
          <w:tcPr>
            <w:tcW w:w="644" w:type="pct"/>
            <w:tcBorders>
              <w:top w:val="single" w:sz="6" w:space="0" w:color="auto"/>
              <w:left w:val="single" w:sz="6" w:space="0" w:color="auto"/>
              <w:bottom w:val="single" w:sz="6" w:space="0" w:color="auto"/>
              <w:right w:val="single" w:sz="6" w:space="0" w:color="auto"/>
            </w:tcBorders>
          </w:tcPr>
          <w:p w:rsidR="0088680D" w:rsidRDefault="00B06A60">
            <w:pPr>
              <w:pStyle w:val="af7"/>
              <w:jc w:val="left"/>
              <w:rPr>
                <w:b w:val="0"/>
                <w:sz w:val="18"/>
              </w:rPr>
            </w:pPr>
            <w:r>
              <w:rPr>
                <w:b w:val="0"/>
                <w:sz w:val="18"/>
              </w:rPr>
              <w:t>ESU</w:t>
            </w:r>
          </w:p>
        </w:tc>
        <w:tc>
          <w:tcPr>
            <w:tcW w:w="2462" w:type="pct"/>
            <w:tcBorders>
              <w:top w:val="single" w:sz="6" w:space="0" w:color="auto"/>
              <w:left w:val="single" w:sz="6" w:space="0" w:color="auto"/>
              <w:bottom w:val="single" w:sz="6" w:space="0" w:color="auto"/>
              <w:right w:val="single" w:sz="6" w:space="0" w:color="auto"/>
            </w:tcBorders>
          </w:tcPr>
          <w:p w:rsidR="0088680D" w:rsidRDefault="00B06A60">
            <w:pPr>
              <w:pStyle w:val="affb"/>
              <w:rPr>
                <w:rFonts w:ascii="Times New Roman" w:hAnsi="Times New Roman"/>
                <w:sz w:val="18"/>
              </w:rPr>
            </w:pPr>
            <w:r>
              <w:rPr>
                <w:rFonts w:ascii="Times New Roman" w:hAnsi="Times New Roman"/>
                <w:sz w:val="18"/>
              </w:rPr>
              <w:t>Energy storage unit</w:t>
            </w:r>
          </w:p>
        </w:tc>
        <w:tc>
          <w:tcPr>
            <w:tcW w:w="1894" w:type="pct"/>
            <w:tcBorders>
              <w:top w:val="single" w:sz="6" w:space="0" w:color="auto"/>
              <w:left w:val="single" w:sz="6" w:space="0" w:color="auto"/>
              <w:bottom w:val="single" w:sz="6" w:space="0" w:color="auto"/>
              <w:right w:val="single" w:sz="6" w:space="0" w:color="auto"/>
            </w:tcBorders>
          </w:tcPr>
          <w:p w:rsidR="0088680D" w:rsidRDefault="00B06A60">
            <w:pPr>
              <w:pStyle w:val="af7"/>
              <w:jc w:val="left"/>
              <w:rPr>
                <w:b w:val="0"/>
                <w:sz w:val="18"/>
              </w:rPr>
            </w:pPr>
            <w:r>
              <w:rPr>
                <w:b w:val="0"/>
                <w:sz w:val="18"/>
              </w:rPr>
              <w:t>储能单元</w:t>
            </w:r>
          </w:p>
        </w:tc>
      </w:tr>
      <w:tr w:rsidR="0088680D">
        <w:trPr>
          <w:trHeight w:val="414"/>
          <w:jc w:val="center"/>
        </w:trPr>
        <w:tc>
          <w:tcPr>
            <w:tcW w:w="644" w:type="pct"/>
            <w:tcBorders>
              <w:top w:val="single" w:sz="6" w:space="0" w:color="auto"/>
              <w:left w:val="single" w:sz="6" w:space="0" w:color="auto"/>
              <w:bottom w:val="single" w:sz="6" w:space="0" w:color="auto"/>
              <w:right w:val="single" w:sz="6" w:space="0" w:color="auto"/>
            </w:tcBorders>
          </w:tcPr>
          <w:p w:rsidR="0088680D" w:rsidRDefault="00B06A60">
            <w:pPr>
              <w:pStyle w:val="affb"/>
              <w:rPr>
                <w:rFonts w:ascii="Times New Roman" w:hAnsi="Times New Roman"/>
                <w:sz w:val="18"/>
              </w:rPr>
            </w:pPr>
            <w:r>
              <w:rPr>
                <w:rFonts w:ascii="Times New Roman" w:hAnsi="Times New Roman"/>
                <w:sz w:val="18"/>
              </w:rPr>
              <w:t>SOC</w:t>
            </w:r>
          </w:p>
        </w:tc>
        <w:tc>
          <w:tcPr>
            <w:tcW w:w="2462" w:type="pct"/>
            <w:tcBorders>
              <w:top w:val="single" w:sz="6" w:space="0" w:color="auto"/>
              <w:left w:val="single" w:sz="6" w:space="0" w:color="auto"/>
              <w:bottom w:val="single" w:sz="6" w:space="0" w:color="auto"/>
              <w:right w:val="single" w:sz="6" w:space="0" w:color="auto"/>
            </w:tcBorders>
          </w:tcPr>
          <w:p w:rsidR="0088680D" w:rsidRDefault="00B06A60">
            <w:pPr>
              <w:pStyle w:val="affb"/>
              <w:rPr>
                <w:rFonts w:ascii="Times New Roman" w:hAnsi="Times New Roman"/>
                <w:sz w:val="18"/>
              </w:rPr>
            </w:pPr>
            <w:r>
              <w:rPr>
                <w:rFonts w:ascii="Times New Roman" w:hAnsi="Times New Roman"/>
                <w:sz w:val="18"/>
              </w:rPr>
              <w:t>State of charge</w:t>
            </w:r>
          </w:p>
        </w:tc>
        <w:tc>
          <w:tcPr>
            <w:tcW w:w="1894" w:type="pct"/>
            <w:tcBorders>
              <w:top w:val="single" w:sz="6" w:space="0" w:color="auto"/>
              <w:left w:val="single" w:sz="6" w:space="0" w:color="auto"/>
              <w:bottom w:val="single" w:sz="6" w:space="0" w:color="auto"/>
              <w:right w:val="single" w:sz="6" w:space="0" w:color="auto"/>
            </w:tcBorders>
          </w:tcPr>
          <w:p w:rsidR="0088680D" w:rsidRDefault="00B06A60">
            <w:pPr>
              <w:pStyle w:val="affb"/>
              <w:rPr>
                <w:rFonts w:ascii="Times New Roman" w:hAnsi="Times New Roman"/>
                <w:sz w:val="18"/>
              </w:rPr>
            </w:pPr>
            <w:r>
              <w:rPr>
                <w:rFonts w:ascii="Times New Roman" w:hAnsi="Times New Roman"/>
                <w:sz w:val="18"/>
              </w:rPr>
              <w:t>荷电状态</w:t>
            </w:r>
          </w:p>
        </w:tc>
      </w:tr>
      <w:tr w:rsidR="0088680D">
        <w:trPr>
          <w:trHeight w:val="429"/>
          <w:jc w:val="center"/>
        </w:trPr>
        <w:tc>
          <w:tcPr>
            <w:tcW w:w="644" w:type="pct"/>
            <w:tcBorders>
              <w:top w:val="single" w:sz="6" w:space="0" w:color="auto"/>
              <w:left w:val="single" w:sz="6" w:space="0" w:color="auto"/>
              <w:bottom w:val="single" w:sz="6" w:space="0" w:color="auto"/>
              <w:right w:val="single" w:sz="6" w:space="0" w:color="auto"/>
            </w:tcBorders>
          </w:tcPr>
          <w:p w:rsidR="0088680D" w:rsidRDefault="00B06A60">
            <w:pPr>
              <w:pStyle w:val="affb"/>
              <w:rPr>
                <w:rFonts w:ascii="Times New Roman" w:hAnsi="Times New Roman"/>
                <w:sz w:val="18"/>
              </w:rPr>
            </w:pPr>
            <w:r>
              <w:rPr>
                <w:rFonts w:ascii="Times New Roman" w:hAnsi="Times New Roman"/>
                <w:sz w:val="18"/>
              </w:rPr>
              <w:t>BMS</w:t>
            </w:r>
          </w:p>
        </w:tc>
        <w:tc>
          <w:tcPr>
            <w:tcW w:w="2462" w:type="pct"/>
            <w:tcBorders>
              <w:top w:val="single" w:sz="6" w:space="0" w:color="auto"/>
              <w:left w:val="single" w:sz="6" w:space="0" w:color="auto"/>
              <w:bottom w:val="single" w:sz="6" w:space="0" w:color="auto"/>
              <w:right w:val="single" w:sz="6" w:space="0" w:color="auto"/>
            </w:tcBorders>
          </w:tcPr>
          <w:p w:rsidR="0088680D" w:rsidRDefault="00B06A60">
            <w:pPr>
              <w:pStyle w:val="affb"/>
              <w:rPr>
                <w:rFonts w:ascii="Times New Roman" w:hAnsi="Times New Roman"/>
                <w:sz w:val="18"/>
              </w:rPr>
            </w:pPr>
            <w:r>
              <w:rPr>
                <w:rFonts w:ascii="Times New Roman" w:hAnsi="Times New Roman"/>
                <w:sz w:val="18"/>
              </w:rPr>
              <w:t>Battery management system</w:t>
            </w:r>
          </w:p>
        </w:tc>
        <w:tc>
          <w:tcPr>
            <w:tcW w:w="1894" w:type="pct"/>
            <w:tcBorders>
              <w:top w:val="single" w:sz="6" w:space="0" w:color="auto"/>
              <w:left w:val="single" w:sz="6" w:space="0" w:color="auto"/>
              <w:bottom w:val="single" w:sz="6" w:space="0" w:color="auto"/>
              <w:right w:val="single" w:sz="6" w:space="0" w:color="auto"/>
            </w:tcBorders>
          </w:tcPr>
          <w:p w:rsidR="0088680D" w:rsidRDefault="00B06A60">
            <w:pPr>
              <w:pStyle w:val="affb"/>
              <w:rPr>
                <w:rFonts w:ascii="Times New Roman" w:hAnsi="Times New Roman"/>
                <w:sz w:val="18"/>
              </w:rPr>
            </w:pPr>
            <w:r>
              <w:rPr>
                <w:rFonts w:ascii="Times New Roman" w:hAnsi="Times New Roman"/>
                <w:sz w:val="18"/>
              </w:rPr>
              <w:t>电池管理系统</w:t>
            </w:r>
          </w:p>
        </w:tc>
      </w:tr>
      <w:tr w:rsidR="0088680D">
        <w:trPr>
          <w:trHeight w:val="429"/>
          <w:jc w:val="center"/>
        </w:trPr>
        <w:tc>
          <w:tcPr>
            <w:tcW w:w="644" w:type="pct"/>
            <w:tcBorders>
              <w:top w:val="single" w:sz="6" w:space="0" w:color="auto"/>
              <w:left w:val="single" w:sz="6" w:space="0" w:color="auto"/>
              <w:bottom w:val="single" w:sz="6" w:space="0" w:color="auto"/>
              <w:right w:val="single" w:sz="6" w:space="0" w:color="auto"/>
            </w:tcBorders>
          </w:tcPr>
          <w:p w:rsidR="0088680D" w:rsidRDefault="00B06A60">
            <w:pPr>
              <w:pStyle w:val="affb"/>
              <w:rPr>
                <w:rFonts w:ascii="Times New Roman" w:hAnsi="Times New Roman"/>
                <w:sz w:val="18"/>
              </w:rPr>
            </w:pPr>
            <w:r>
              <w:rPr>
                <w:rFonts w:ascii="Times New Roman" w:hAnsi="Times New Roman"/>
                <w:sz w:val="18"/>
              </w:rPr>
              <w:t>DCIR/DCR</w:t>
            </w:r>
          </w:p>
        </w:tc>
        <w:tc>
          <w:tcPr>
            <w:tcW w:w="2462" w:type="pct"/>
            <w:tcBorders>
              <w:top w:val="single" w:sz="6" w:space="0" w:color="auto"/>
              <w:left w:val="single" w:sz="6" w:space="0" w:color="auto"/>
              <w:bottom w:val="single" w:sz="6" w:space="0" w:color="auto"/>
              <w:right w:val="single" w:sz="6" w:space="0" w:color="auto"/>
            </w:tcBorders>
          </w:tcPr>
          <w:p w:rsidR="0088680D" w:rsidRDefault="00B06A60">
            <w:pPr>
              <w:pStyle w:val="affb"/>
              <w:rPr>
                <w:rFonts w:ascii="Times New Roman" w:hAnsi="Times New Roman"/>
                <w:sz w:val="18"/>
              </w:rPr>
            </w:pPr>
            <w:r>
              <w:rPr>
                <w:rFonts w:ascii="Times New Roman" w:hAnsi="Times New Roman"/>
                <w:sz w:val="18"/>
              </w:rPr>
              <w:t>Direct current internal resistance</w:t>
            </w:r>
          </w:p>
        </w:tc>
        <w:tc>
          <w:tcPr>
            <w:tcW w:w="1894" w:type="pct"/>
            <w:tcBorders>
              <w:top w:val="single" w:sz="6" w:space="0" w:color="auto"/>
              <w:left w:val="single" w:sz="6" w:space="0" w:color="auto"/>
              <w:bottom w:val="single" w:sz="6" w:space="0" w:color="auto"/>
              <w:right w:val="single" w:sz="6" w:space="0" w:color="auto"/>
            </w:tcBorders>
          </w:tcPr>
          <w:p w:rsidR="0088680D" w:rsidRDefault="00B06A60">
            <w:pPr>
              <w:pStyle w:val="affb"/>
              <w:rPr>
                <w:rFonts w:ascii="Times New Roman" w:hAnsi="Times New Roman"/>
                <w:sz w:val="18"/>
              </w:rPr>
            </w:pPr>
            <w:r>
              <w:rPr>
                <w:rFonts w:ascii="Times New Roman" w:hAnsi="Times New Roman"/>
                <w:sz w:val="18"/>
              </w:rPr>
              <w:t>直流内阻</w:t>
            </w:r>
          </w:p>
        </w:tc>
      </w:tr>
      <w:tr w:rsidR="0088680D">
        <w:trPr>
          <w:trHeight w:val="429"/>
          <w:jc w:val="center"/>
        </w:trPr>
        <w:tc>
          <w:tcPr>
            <w:tcW w:w="644" w:type="pct"/>
            <w:tcBorders>
              <w:top w:val="single" w:sz="6" w:space="0" w:color="auto"/>
              <w:left w:val="single" w:sz="6" w:space="0" w:color="auto"/>
              <w:bottom w:val="single" w:sz="6" w:space="0" w:color="auto"/>
              <w:right w:val="single" w:sz="6" w:space="0" w:color="auto"/>
            </w:tcBorders>
          </w:tcPr>
          <w:p w:rsidR="0088680D" w:rsidRDefault="00B06A60">
            <w:pPr>
              <w:pStyle w:val="affb"/>
              <w:rPr>
                <w:rFonts w:ascii="Times New Roman" w:hAnsi="Times New Roman"/>
                <w:sz w:val="18"/>
              </w:rPr>
            </w:pPr>
            <w:r>
              <w:rPr>
                <w:rFonts w:ascii="Times New Roman" w:hAnsi="Times New Roman"/>
                <w:sz w:val="18"/>
              </w:rPr>
              <w:t>DOD</w:t>
            </w:r>
          </w:p>
        </w:tc>
        <w:tc>
          <w:tcPr>
            <w:tcW w:w="2462" w:type="pct"/>
            <w:tcBorders>
              <w:top w:val="single" w:sz="6" w:space="0" w:color="auto"/>
              <w:left w:val="single" w:sz="6" w:space="0" w:color="auto"/>
              <w:bottom w:val="single" w:sz="6" w:space="0" w:color="auto"/>
              <w:right w:val="single" w:sz="6" w:space="0" w:color="auto"/>
            </w:tcBorders>
          </w:tcPr>
          <w:p w:rsidR="0088680D" w:rsidRDefault="00B06A60">
            <w:pPr>
              <w:pStyle w:val="affb"/>
              <w:rPr>
                <w:rFonts w:ascii="Times New Roman" w:hAnsi="Times New Roman"/>
                <w:sz w:val="18"/>
              </w:rPr>
            </w:pPr>
            <w:r>
              <w:rPr>
                <w:rFonts w:ascii="Times New Roman" w:hAnsi="Times New Roman"/>
                <w:sz w:val="18"/>
              </w:rPr>
              <w:t>Depth of discharge</w:t>
            </w:r>
          </w:p>
        </w:tc>
        <w:tc>
          <w:tcPr>
            <w:tcW w:w="1894" w:type="pct"/>
            <w:tcBorders>
              <w:top w:val="single" w:sz="6" w:space="0" w:color="auto"/>
              <w:left w:val="single" w:sz="6" w:space="0" w:color="auto"/>
              <w:bottom w:val="single" w:sz="6" w:space="0" w:color="auto"/>
              <w:right w:val="single" w:sz="6" w:space="0" w:color="auto"/>
            </w:tcBorders>
          </w:tcPr>
          <w:p w:rsidR="0088680D" w:rsidRDefault="00B06A60">
            <w:pPr>
              <w:pStyle w:val="affb"/>
              <w:rPr>
                <w:rFonts w:ascii="Times New Roman" w:hAnsi="Times New Roman"/>
                <w:sz w:val="18"/>
              </w:rPr>
            </w:pPr>
            <w:r>
              <w:rPr>
                <w:rFonts w:ascii="Times New Roman" w:hAnsi="Times New Roman"/>
                <w:sz w:val="18"/>
              </w:rPr>
              <w:t>放电深度</w:t>
            </w:r>
          </w:p>
        </w:tc>
      </w:tr>
      <w:tr w:rsidR="0088680D">
        <w:trPr>
          <w:trHeight w:val="429"/>
          <w:jc w:val="center"/>
        </w:trPr>
        <w:tc>
          <w:tcPr>
            <w:tcW w:w="644" w:type="pct"/>
            <w:tcBorders>
              <w:top w:val="single" w:sz="6" w:space="0" w:color="auto"/>
              <w:left w:val="single" w:sz="6" w:space="0" w:color="auto"/>
              <w:bottom w:val="single" w:sz="6" w:space="0" w:color="auto"/>
              <w:right w:val="single" w:sz="6" w:space="0" w:color="auto"/>
            </w:tcBorders>
          </w:tcPr>
          <w:p w:rsidR="0088680D" w:rsidRDefault="00B06A60">
            <w:pPr>
              <w:rPr>
                <w:sz w:val="18"/>
              </w:rPr>
            </w:pPr>
            <w:r>
              <w:rPr>
                <w:sz w:val="18"/>
              </w:rPr>
              <w:t>EC</w:t>
            </w:r>
          </w:p>
        </w:tc>
        <w:tc>
          <w:tcPr>
            <w:tcW w:w="2462" w:type="pct"/>
            <w:tcBorders>
              <w:top w:val="single" w:sz="6" w:space="0" w:color="auto"/>
              <w:left w:val="single" w:sz="6" w:space="0" w:color="auto"/>
              <w:bottom w:val="single" w:sz="6" w:space="0" w:color="auto"/>
              <w:right w:val="single" w:sz="6" w:space="0" w:color="auto"/>
            </w:tcBorders>
          </w:tcPr>
          <w:p w:rsidR="0088680D" w:rsidRDefault="00B06A60">
            <w:pPr>
              <w:rPr>
                <w:sz w:val="18"/>
              </w:rPr>
            </w:pPr>
            <w:r>
              <w:rPr>
                <w:sz w:val="18"/>
              </w:rPr>
              <w:t>European communities</w:t>
            </w:r>
          </w:p>
        </w:tc>
        <w:tc>
          <w:tcPr>
            <w:tcW w:w="1894" w:type="pct"/>
            <w:tcBorders>
              <w:top w:val="single" w:sz="6" w:space="0" w:color="auto"/>
              <w:left w:val="single" w:sz="6" w:space="0" w:color="auto"/>
              <w:bottom w:val="single" w:sz="6" w:space="0" w:color="auto"/>
              <w:right w:val="single" w:sz="6" w:space="0" w:color="auto"/>
            </w:tcBorders>
          </w:tcPr>
          <w:p w:rsidR="0088680D" w:rsidRDefault="00B06A60">
            <w:pPr>
              <w:rPr>
                <w:color w:val="333333"/>
                <w:sz w:val="18"/>
              </w:rPr>
            </w:pPr>
            <w:r>
              <w:rPr>
                <w:sz w:val="18"/>
              </w:rPr>
              <w:t>欧洲共同体</w:t>
            </w:r>
          </w:p>
        </w:tc>
      </w:tr>
      <w:tr w:rsidR="0088680D">
        <w:trPr>
          <w:trHeight w:val="429"/>
          <w:jc w:val="center"/>
        </w:trPr>
        <w:tc>
          <w:tcPr>
            <w:tcW w:w="644" w:type="pct"/>
            <w:tcBorders>
              <w:top w:val="single" w:sz="6" w:space="0" w:color="auto"/>
              <w:left w:val="single" w:sz="6" w:space="0" w:color="auto"/>
              <w:bottom w:val="single" w:sz="6" w:space="0" w:color="auto"/>
              <w:right w:val="single" w:sz="6" w:space="0" w:color="auto"/>
            </w:tcBorders>
          </w:tcPr>
          <w:p w:rsidR="0088680D" w:rsidRDefault="00B06A60">
            <w:pPr>
              <w:pStyle w:val="affb"/>
              <w:rPr>
                <w:rFonts w:ascii="Times New Roman" w:hAnsi="Times New Roman"/>
                <w:sz w:val="18"/>
              </w:rPr>
            </w:pPr>
            <w:r>
              <w:rPr>
                <w:rFonts w:ascii="Times New Roman" w:hAnsi="Times New Roman"/>
                <w:sz w:val="18"/>
              </w:rPr>
              <w:t>REACH</w:t>
            </w:r>
          </w:p>
        </w:tc>
        <w:tc>
          <w:tcPr>
            <w:tcW w:w="2462" w:type="pct"/>
            <w:tcBorders>
              <w:top w:val="single" w:sz="6" w:space="0" w:color="auto"/>
              <w:left w:val="single" w:sz="6" w:space="0" w:color="auto"/>
              <w:bottom w:val="single" w:sz="6" w:space="0" w:color="auto"/>
              <w:right w:val="single" w:sz="6" w:space="0" w:color="auto"/>
            </w:tcBorders>
          </w:tcPr>
          <w:p w:rsidR="0088680D" w:rsidRDefault="00B06A60">
            <w:pPr>
              <w:pStyle w:val="affb"/>
              <w:rPr>
                <w:rFonts w:ascii="Times New Roman" w:hAnsi="Times New Roman"/>
                <w:sz w:val="18"/>
              </w:rPr>
            </w:pPr>
            <w:r>
              <w:rPr>
                <w:rFonts w:ascii="Times New Roman" w:hAnsi="Times New Roman"/>
                <w:sz w:val="18"/>
              </w:rPr>
              <w:t>Regulation concerning the registration, evaluation</w:t>
            </w:r>
            <w:r>
              <w:rPr>
                <w:rFonts w:ascii="Times New Roman" w:hAnsi="Times New Roman"/>
                <w:sz w:val="18"/>
              </w:rPr>
              <w:t>，</w:t>
            </w:r>
            <w:r>
              <w:rPr>
                <w:rFonts w:ascii="Times New Roman" w:hAnsi="Times New Roman"/>
                <w:sz w:val="18"/>
              </w:rPr>
              <w:t>authorization and restriction of chemicals</w:t>
            </w:r>
          </w:p>
        </w:tc>
        <w:tc>
          <w:tcPr>
            <w:tcW w:w="1894" w:type="pct"/>
            <w:tcBorders>
              <w:top w:val="single" w:sz="6" w:space="0" w:color="auto"/>
              <w:left w:val="single" w:sz="6" w:space="0" w:color="auto"/>
              <w:bottom w:val="single" w:sz="6" w:space="0" w:color="auto"/>
              <w:right w:val="single" w:sz="6" w:space="0" w:color="auto"/>
            </w:tcBorders>
          </w:tcPr>
          <w:p w:rsidR="0088680D" w:rsidRDefault="00B06A60">
            <w:pPr>
              <w:pStyle w:val="affb"/>
              <w:rPr>
                <w:rFonts w:ascii="Times New Roman" w:hAnsi="Times New Roman"/>
                <w:sz w:val="18"/>
              </w:rPr>
            </w:pPr>
            <w:r>
              <w:rPr>
                <w:rFonts w:ascii="Times New Roman" w:hAnsi="Times New Roman"/>
                <w:sz w:val="18"/>
              </w:rPr>
              <w:t>《化学品的注册、评估、授权和限制》</w:t>
            </w:r>
          </w:p>
        </w:tc>
      </w:tr>
      <w:tr w:rsidR="0088680D">
        <w:trPr>
          <w:trHeight w:val="429"/>
          <w:jc w:val="center"/>
        </w:trPr>
        <w:tc>
          <w:tcPr>
            <w:tcW w:w="644" w:type="pct"/>
            <w:tcBorders>
              <w:top w:val="single" w:sz="6" w:space="0" w:color="auto"/>
              <w:left w:val="single" w:sz="6" w:space="0" w:color="auto"/>
              <w:bottom w:val="single" w:sz="6" w:space="0" w:color="auto"/>
              <w:right w:val="single" w:sz="6" w:space="0" w:color="auto"/>
            </w:tcBorders>
          </w:tcPr>
          <w:p w:rsidR="0088680D" w:rsidRDefault="00B06A60">
            <w:pPr>
              <w:pStyle w:val="affb"/>
              <w:rPr>
                <w:rFonts w:ascii="Times New Roman" w:hAnsi="Times New Roman"/>
                <w:sz w:val="18"/>
              </w:rPr>
            </w:pPr>
            <w:r>
              <w:rPr>
                <w:rFonts w:ascii="Times New Roman" w:hAnsi="Times New Roman"/>
                <w:sz w:val="18"/>
              </w:rPr>
              <w:t>SVHC</w:t>
            </w:r>
          </w:p>
        </w:tc>
        <w:tc>
          <w:tcPr>
            <w:tcW w:w="2462" w:type="pct"/>
            <w:tcBorders>
              <w:top w:val="single" w:sz="6" w:space="0" w:color="auto"/>
              <w:left w:val="single" w:sz="6" w:space="0" w:color="auto"/>
              <w:bottom w:val="single" w:sz="6" w:space="0" w:color="auto"/>
              <w:right w:val="single" w:sz="6" w:space="0" w:color="auto"/>
            </w:tcBorders>
          </w:tcPr>
          <w:p w:rsidR="0088680D" w:rsidRDefault="00B06A60">
            <w:pPr>
              <w:pStyle w:val="affb"/>
              <w:rPr>
                <w:rFonts w:ascii="Times New Roman" w:hAnsi="Times New Roman"/>
                <w:sz w:val="18"/>
              </w:rPr>
            </w:pPr>
            <w:r>
              <w:rPr>
                <w:rFonts w:ascii="Times New Roman" w:hAnsi="Times New Roman"/>
                <w:sz w:val="18"/>
              </w:rPr>
              <w:t>Substances of very high concern</w:t>
            </w:r>
          </w:p>
        </w:tc>
        <w:tc>
          <w:tcPr>
            <w:tcW w:w="1894" w:type="pct"/>
            <w:tcBorders>
              <w:top w:val="single" w:sz="6" w:space="0" w:color="auto"/>
              <w:left w:val="single" w:sz="6" w:space="0" w:color="auto"/>
              <w:bottom w:val="single" w:sz="6" w:space="0" w:color="auto"/>
              <w:right w:val="single" w:sz="6" w:space="0" w:color="auto"/>
            </w:tcBorders>
          </w:tcPr>
          <w:p w:rsidR="0088680D" w:rsidRDefault="00B06A60">
            <w:pPr>
              <w:pStyle w:val="affb"/>
              <w:rPr>
                <w:rFonts w:ascii="Times New Roman" w:hAnsi="Times New Roman"/>
                <w:sz w:val="18"/>
              </w:rPr>
            </w:pPr>
            <w:r>
              <w:rPr>
                <w:rFonts w:ascii="Times New Roman" w:hAnsi="Times New Roman"/>
                <w:sz w:val="18"/>
              </w:rPr>
              <w:t>高度关注的物质</w:t>
            </w:r>
          </w:p>
        </w:tc>
      </w:tr>
      <w:tr w:rsidR="0088680D">
        <w:trPr>
          <w:trHeight w:val="429"/>
          <w:jc w:val="center"/>
        </w:trPr>
        <w:tc>
          <w:tcPr>
            <w:tcW w:w="644" w:type="pct"/>
            <w:tcBorders>
              <w:top w:val="single" w:sz="6" w:space="0" w:color="auto"/>
              <w:left w:val="single" w:sz="6" w:space="0" w:color="auto"/>
              <w:bottom w:val="single" w:sz="6" w:space="0" w:color="auto"/>
              <w:right w:val="single" w:sz="6" w:space="0" w:color="auto"/>
            </w:tcBorders>
          </w:tcPr>
          <w:p w:rsidR="0088680D" w:rsidRDefault="00B06A60">
            <w:pPr>
              <w:pStyle w:val="affb"/>
              <w:rPr>
                <w:rFonts w:ascii="Times New Roman" w:hAnsi="Times New Roman"/>
                <w:sz w:val="18"/>
              </w:rPr>
            </w:pPr>
            <w:r>
              <w:rPr>
                <w:rFonts w:ascii="Times New Roman" w:hAnsi="Times New Roman"/>
                <w:sz w:val="18"/>
              </w:rPr>
              <w:t>RoHS</w:t>
            </w:r>
          </w:p>
        </w:tc>
        <w:tc>
          <w:tcPr>
            <w:tcW w:w="2462" w:type="pct"/>
            <w:tcBorders>
              <w:top w:val="single" w:sz="6" w:space="0" w:color="auto"/>
              <w:left w:val="single" w:sz="6" w:space="0" w:color="auto"/>
              <w:bottom w:val="single" w:sz="6" w:space="0" w:color="auto"/>
              <w:right w:val="single" w:sz="6" w:space="0" w:color="auto"/>
            </w:tcBorders>
          </w:tcPr>
          <w:p w:rsidR="0088680D" w:rsidRDefault="00B06A60">
            <w:pPr>
              <w:pStyle w:val="affb"/>
              <w:rPr>
                <w:rFonts w:ascii="Times New Roman" w:hAnsi="Times New Roman"/>
                <w:sz w:val="18"/>
              </w:rPr>
            </w:pPr>
            <w:r>
              <w:rPr>
                <w:rFonts w:ascii="Times New Roman" w:hAnsi="Times New Roman"/>
                <w:sz w:val="18"/>
              </w:rPr>
              <w:t>Restriction of hazardous substances</w:t>
            </w:r>
          </w:p>
        </w:tc>
        <w:tc>
          <w:tcPr>
            <w:tcW w:w="1894" w:type="pct"/>
            <w:tcBorders>
              <w:top w:val="single" w:sz="6" w:space="0" w:color="auto"/>
              <w:left w:val="single" w:sz="6" w:space="0" w:color="auto"/>
              <w:bottom w:val="single" w:sz="6" w:space="0" w:color="auto"/>
              <w:right w:val="single" w:sz="6" w:space="0" w:color="auto"/>
            </w:tcBorders>
          </w:tcPr>
          <w:p w:rsidR="0088680D" w:rsidRDefault="00B06A60">
            <w:pPr>
              <w:pStyle w:val="affb"/>
              <w:rPr>
                <w:rFonts w:ascii="Times New Roman" w:hAnsi="Times New Roman"/>
                <w:sz w:val="18"/>
              </w:rPr>
            </w:pPr>
            <w:r>
              <w:rPr>
                <w:rFonts w:ascii="Times New Roman" w:hAnsi="Times New Roman"/>
                <w:sz w:val="18"/>
              </w:rPr>
              <w:t>《关于限制在电子电器设备中使用某些有害成分的指令》</w:t>
            </w:r>
          </w:p>
        </w:tc>
      </w:tr>
      <w:tr w:rsidR="0088680D">
        <w:trPr>
          <w:trHeight w:val="429"/>
          <w:jc w:val="center"/>
        </w:trPr>
        <w:tc>
          <w:tcPr>
            <w:tcW w:w="644" w:type="pct"/>
            <w:tcBorders>
              <w:top w:val="single" w:sz="6" w:space="0" w:color="auto"/>
              <w:left w:val="single" w:sz="6" w:space="0" w:color="auto"/>
              <w:bottom w:val="single" w:sz="6" w:space="0" w:color="auto"/>
              <w:right w:val="single" w:sz="6" w:space="0" w:color="auto"/>
            </w:tcBorders>
          </w:tcPr>
          <w:p w:rsidR="0088680D" w:rsidRDefault="00B06A60">
            <w:pPr>
              <w:pStyle w:val="affb"/>
              <w:rPr>
                <w:rFonts w:ascii="Times New Roman" w:hAnsi="Times New Roman"/>
                <w:sz w:val="18"/>
              </w:rPr>
            </w:pPr>
            <w:r>
              <w:rPr>
                <w:rFonts w:ascii="Times New Roman" w:hAnsi="Times New Roman"/>
                <w:sz w:val="18"/>
              </w:rPr>
              <w:t>PCN</w:t>
            </w:r>
          </w:p>
        </w:tc>
        <w:tc>
          <w:tcPr>
            <w:tcW w:w="2462" w:type="pct"/>
            <w:tcBorders>
              <w:top w:val="single" w:sz="6" w:space="0" w:color="auto"/>
              <w:left w:val="single" w:sz="6" w:space="0" w:color="auto"/>
              <w:bottom w:val="single" w:sz="6" w:space="0" w:color="auto"/>
              <w:right w:val="single" w:sz="6" w:space="0" w:color="auto"/>
            </w:tcBorders>
          </w:tcPr>
          <w:p w:rsidR="0088680D" w:rsidRDefault="00B06A60">
            <w:pPr>
              <w:pStyle w:val="affb"/>
              <w:rPr>
                <w:rFonts w:ascii="Times New Roman" w:hAnsi="Times New Roman"/>
                <w:sz w:val="18"/>
              </w:rPr>
            </w:pPr>
            <w:r>
              <w:rPr>
                <w:rStyle w:val="con"/>
                <w:rFonts w:ascii="Times New Roman" w:hAnsi="Times New Roman"/>
                <w:color w:val="333333"/>
                <w:sz w:val="18"/>
              </w:rPr>
              <w:t>Process change notice</w:t>
            </w:r>
          </w:p>
        </w:tc>
        <w:tc>
          <w:tcPr>
            <w:tcW w:w="1894" w:type="pct"/>
            <w:tcBorders>
              <w:top w:val="single" w:sz="6" w:space="0" w:color="auto"/>
              <w:left w:val="single" w:sz="6" w:space="0" w:color="auto"/>
              <w:bottom w:val="single" w:sz="6" w:space="0" w:color="auto"/>
              <w:right w:val="single" w:sz="6" w:space="0" w:color="auto"/>
            </w:tcBorders>
          </w:tcPr>
          <w:p w:rsidR="0088680D" w:rsidRDefault="00B06A60">
            <w:pPr>
              <w:pStyle w:val="affb"/>
              <w:rPr>
                <w:rFonts w:ascii="Times New Roman" w:hAnsi="Times New Roman"/>
                <w:sz w:val="18"/>
              </w:rPr>
            </w:pPr>
            <w:r>
              <w:rPr>
                <w:rFonts w:ascii="Times New Roman" w:hAnsi="Times New Roman"/>
                <w:sz w:val="18"/>
              </w:rPr>
              <w:t>工序改动通知</w:t>
            </w:r>
          </w:p>
        </w:tc>
      </w:tr>
      <w:tr w:rsidR="0088680D">
        <w:trPr>
          <w:trHeight w:val="429"/>
          <w:jc w:val="center"/>
        </w:trPr>
        <w:tc>
          <w:tcPr>
            <w:tcW w:w="644" w:type="pct"/>
            <w:tcBorders>
              <w:top w:val="single" w:sz="6" w:space="0" w:color="auto"/>
              <w:left w:val="single" w:sz="6" w:space="0" w:color="auto"/>
              <w:bottom w:val="single" w:sz="6" w:space="0" w:color="auto"/>
              <w:right w:val="single" w:sz="6" w:space="0" w:color="auto"/>
            </w:tcBorders>
          </w:tcPr>
          <w:p w:rsidR="0088680D" w:rsidRDefault="00B06A60">
            <w:pPr>
              <w:pStyle w:val="affb"/>
              <w:rPr>
                <w:rFonts w:ascii="Times New Roman" w:hAnsi="Times New Roman"/>
                <w:sz w:val="18"/>
              </w:rPr>
            </w:pPr>
            <w:r>
              <w:rPr>
                <w:rFonts w:ascii="Times New Roman" w:hAnsi="Times New Roman"/>
                <w:sz w:val="18"/>
              </w:rPr>
              <w:t>TQC</w:t>
            </w:r>
          </w:p>
        </w:tc>
        <w:tc>
          <w:tcPr>
            <w:tcW w:w="2462" w:type="pct"/>
            <w:tcBorders>
              <w:top w:val="single" w:sz="6" w:space="0" w:color="auto"/>
              <w:left w:val="single" w:sz="6" w:space="0" w:color="auto"/>
              <w:bottom w:val="single" w:sz="6" w:space="0" w:color="auto"/>
              <w:right w:val="single" w:sz="6" w:space="0" w:color="auto"/>
            </w:tcBorders>
          </w:tcPr>
          <w:p w:rsidR="0088680D" w:rsidRDefault="00B06A60">
            <w:pPr>
              <w:pStyle w:val="affb"/>
              <w:rPr>
                <w:rStyle w:val="con"/>
                <w:rFonts w:ascii="Times New Roman" w:hAnsi="Times New Roman"/>
                <w:color w:val="333333"/>
                <w:sz w:val="18"/>
              </w:rPr>
            </w:pPr>
            <w:r>
              <w:rPr>
                <w:rStyle w:val="itemname5"/>
                <w:rFonts w:ascii="Times New Roman" w:hAnsi="Times New Roman"/>
                <w:color w:val="333333"/>
                <w:sz w:val="18"/>
              </w:rPr>
              <w:t>Technical &amp; quality certification</w:t>
            </w:r>
          </w:p>
        </w:tc>
        <w:tc>
          <w:tcPr>
            <w:tcW w:w="1894" w:type="pct"/>
            <w:tcBorders>
              <w:top w:val="single" w:sz="6" w:space="0" w:color="auto"/>
              <w:left w:val="single" w:sz="6" w:space="0" w:color="auto"/>
              <w:bottom w:val="single" w:sz="6" w:space="0" w:color="auto"/>
              <w:right w:val="single" w:sz="6" w:space="0" w:color="auto"/>
            </w:tcBorders>
          </w:tcPr>
          <w:p w:rsidR="0088680D" w:rsidRDefault="00B06A60">
            <w:pPr>
              <w:pStyle w:val="affb"/>
              <w:rPr>
                <w:rFonts w:ascii="Times New Roman" w:hAnsi="Times New Roman"/>
                <w:sz w:val="18"/>
              </w:rPr>
            </w:pPr>
            <w:r>
              <w:rPr>
                <w:rFonts w:ascii="Times New Roman" w:hAnsi="Times New Roman"/>
                <w:sz w:val="18"/>
              </w:rPr>
              <w:t>技术质量认证</w:t>
            </w:r>
          </w:p>
        </w:tc>
      </w:tr>
    </w:tbl>
    <w:p w:rsidR="0088680D" w:rsidRDefault="00B06A60">
      <w:pPr>
        <w:pStyle w:val="aff6"/>
      </w:pPr>
      <w:r>
        <w:t>名词定义：</w:t>
      </w:r>
    </w:p>
    <w:tbl>
      <w:tblPr>
        <w:tblW w:w="907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3"/>
        <w:gridCol w:w="7229"/>
      </w:tblGrid>
      <w:tr w:rsidR="0088680D">
        <w:tc>
          <w:tcPr>
            <w:tcW w:w="1843" w:type="dxa"/>
          </w:tcPr>
          <w:p w:rsidR="0088680D" w:rsidRDefault="00B06A60">
            <w:pPr>
              <w:rPr>
                <w:sz w:val="18"/>
              </w:rPr>
            </w:pPr>
            <w:r>
              <w:rPr>
                <w:sz w:val="18"/>
              </w:rPr>
              <w:t>电芯</w:t>
            </w:r>
          </w:p>
        </w:tc>
        <w:tc>
          <w:tcPr>
            <w:tcW w:w="7229" w:type="dxa"/>
          </w:tcPr>
          <w:p w:rsidR="0088680D" w:rsidRDefault="00B06A60">
            <w:pPr>
              <w:rPr>
                <w:sz w:val="18"/>
              </w:rPr>
            </w:pPr>
            <w:r>
              <w:rPr>
                <w:sz w:val="18"/>
              </w:rPr>
              <w:t>实现化学能和电能相互转化的基本单元，由正极、负极、隔膜、电解质、壳体和端子等组成。</w:t>
            </w:r>
          </w:p>
        </w:tc>
      </w:tr>
      <w:tr w:rsidR="0088680D">
        <w:tc>
          <w:tcPr>
            <w:tcW w:w="1843" w:type="dxa"/>
          </w:tcPr>
          <w:p w:rsidR="0088680D" w:rsidRDefault="00B06A60">
            <w:pPr>
              <w:rPr>
                <w:sz w:val="18"/>
              </w:rPr>
            </w:pPr>
            <w:r>
              <w:rPr>
                <w:sz w:val="18"/>
              </w:rPr>
              <w:t>浮充</w:t>
            </w:r>
          </w:p>
        </w:tc>
        <w:tc>
          <w:tcPr>
            <w:tcW w:w="7229" w:type="dxa"/>
          </w:tcPr>
          <w:p w:rsidR="0088680D" w:rsidRDefault="00B06A60">
            <w:pPr>
              <w:rPr>
                <w:sz w:val="18"/>
              </w:rPr>
            </w:pPr>
            <w:r>
              <w:rPr>
                <w:sz w:val="18"/>
              </w:rPr>
              <w:t>为补充储能单元自放电导致的容量损失，使储能单元保持满容量状态时的充电。</w:t>
            </w:r>
          </w:p>
        </w:tc>
      </w:tr>
      <w:tr w:rsidR="0088680D">
        <w:tc>
          <w:tcPr>
            <w:tcW w:w="1843" w:type="dxa"/>
          </w:tcPr>
          <w:p w:rsidR="0088680D" w:rsidRDefault="00B06A60">
            <w:pPr>
              <w:rPr>
                <w:sz w:val="18"/>
              </w:rPr>
            </w:pPr>
            <w:r>
              <w:rPr>
                <w:sz w:val="18"/>
              </w:rPr>
              <w:t>环境温度</w:t>
            </w:r>
          </w:p>
        </w:tc>
        <w:tc>
          <w:tcPr>
            <w:tcW w:w="7229" w:type="dxa"/>
          </w:tcPr>
          <w:p w:rsidR="0088680D" w:rsidRDefault="00B06A60">
            <w:pPr>
              <w:rPr>
                <w:sz w:val="18"/>
              </w:rPr>
            </w:pPr>
            <w:r>
              <w:rPr>
                <w:sz w:val="18"/>
              </w:rPr>
              <w:t>是</w:t>
            </w:r>
            <w:proofErr w:type="gramStart"/>
            <w:r>
              <w:rPr>
                <w:sz w:val="18"/>
              </w:rPr>
              <w:t>指电芯不工作</w:t>
            </w:r>
            <w:proofErr w:type="gramEnd"/>
            <w:r>
              <w:rPr>
                <w:sz w:val="18"/>
              </w:rPr>
              <w:t>时表面的稳定温度。</w:t>
            </w:r>
          </w:p>
        </w:tc>
      </w:tr>
      <w:tr w:rsidR="0088680D">
        <w:tc>
          <w:tcPr>
            <w:tcW w:w="1843" w:type="dxa"/>
          </w:tcPr>
          <w:p w:rsidR="0088680D" w:rsidRDefault="00B06A60">
            <w:pPr>
              <w:rPr>
                <w:sz w:val="18"/>
              </w:rPr>
            </w:pPr>
            <w:r>
              <w:rPr>
                <w:sz w:val="18"/>
              </w:rPr>
              <w:t>电芯温度</w:t>
            </w:r>
          </w:p>
        </w:tc>
        <w:tc>
          <w:tcPr>
            <w:tcW w:w="7229" w:type="dxa"/>
          </w:tcPr>
          <w:p w:rsidR="0088680D" w:rsidRDefault="00B06A60">
            <w:pPr>
              <w:rPr>
                <w:sz w:val="18"/>
              </w:rPr>
            </w:pPr>
            <w:r>
              <w:rPr>
                <w:sz w:val="18"/>
              </w:rPr>
              <w:t>由接入电池的温度传感器测量的电芯的温度。</w:t>
            </w:r>
          </w:p>
        </w:tc>
      </w:tr>
      <w:tr w:rsidR="0088680D">
        <w:tc>
          <w:tcPr>
            <w:tcW w:w="1843" w:type="dxa"/>
          </w:tcPr>
          <w:p w:rsidR="0088680D" w:rsidRDefault="00B06A60">
            <w:pPr>
              <w:rPr>
                <w:sz w:val="18"/>
              </w:rPr>
            </w:pPr>
            <w:r>
              <w:rPr>
                <w:sz w:val="18"/>
              </w:rPr>
              <w:t>标称电压</w:t>
            </w:r>
          </w:p>
        </w:tc>
        <w:tc>
          <w:tcPr>
            <w:tcW w:w="7229" w:type="dxa"/>
          </w:tcPr>
          <w:p w:rsidR="0088680D" w:rsidRDefault="00B06A60">
            <w:pPr>
              <w:rPr>
                <w:sz w:val="18"/>
              </w:rPr>
            </w:pPr>
            <w:r>
              <w:rPr>
                <w:sz w:val="18"/>
              </w:rPr>
              <w:t>标志或识别一种电芯或一种电化学体系的适当的电压近似值。</w:t>
            </w:r>
          </w:p>
        </w:tc>
      </w:tr>
      <w:tr w:rsidR="0088680D">
        <w:tc>
          <w:tcPr>
            <w:tcW w:w="1843" w:type="dxa"/>
          </w:tcPr>
          <w:p w:rsidR="0088680D" w:rsidRDefault="00B06A60">
            <w:pPr>
              <w:rPr>
                <w:sz w:val="18"/>
              </w:rPr>
            </w:pPr>
            <w:r>
              <w:rPr>
                <w:sz w:val="18"/>
              </w:rPr>
              <w:t>充电限制电压</w:t>
            </w:r>
          </w:p>
        </w:tc>
        <w:tc>
          <w:tcPr>
            <w:tcW w:w="7229" w:type="dxa"/>
          </w:tcPr>
          <w:p w:rsidR="0088680D" w:rsidRDefault="00B06A60">
            <w:pPr>
              <w:rPr>
                <w:sz w:val="18"/>
              </w:rPr>
            </w:pPr>
            <w:r>
              <w:rPr>
                <w:sz w:val="18"/>
              </w:rPr>
              <w:t>电芯充电时允许的最高充电电压值，单位为伏特（</w:t>
            </w:r>
            <w:r>
              <w:rPr>
                <w:sz w:val="18"/>
              </w:rPr>
              <w:t>V</w:t>
            </w:r>
            <w:r>
              <w:rPr>
                <w:sz w:val="18"/>
              </w:rPr>
              <w:t>）。</w:t>
            </w:r>
          </w:p>
        </w:tc>
      </w:tr>
      <w:tr w:rsidR="0088680D">
        <w:tc>
          <w:tcPr>
            <w:tcW w:w="1843" w:type="dxa"/>
          </w:tcPr>
          <w:p w:rsidR="0088680D" w:rsidRDefault="00B06A60">
            <w:pPr>
              <w:rPr>
                <w:sz w:val="18"/>
              </w:rPr>
            </w:pPr>
            <w:r>
              <w:rPr>
                <w:sz w:val="18"/>
              </w:rPr>
              <w:t>放电终止电压</w:t>
            </w:r>
          </w:p>
        </w:tc>
        <w:tc>
          <w:tcPr>
            <w:tcW w:w="7229" w:type="dxa"/>
          </w:tcPr>
          <w:p w:rsidR="0088680D" w:rsidRDefault="00B06A60">
            <w:pPr>
              <w:rPr>
                <w:sz w:val="18"/>
              </w:rPr>
            </w:pPr>
            <w:r>
              <w:rPr>
                <w:sz w:val="18"/>
              </w:rPr>
              <w:t>电芯放电时允许的最低放电电压值，单位为伏特（</w:t>
            </w:r>
            <w:r>
              <w:rPr>
                <w:sz w:val="18"/>
              </w:rPr>
              <w:t>V</w:t>
            </w:r>
            <w:r>
              <w:rPr>
                <w:sz w:val="18"/>
              </w:rPr>
              <w:t>）。</w:t>
            </w:r>
          </w:p>
        </w:tc>
      </w:tr>
      <w:tr w:rsidR="0088680D">
        <w:tc>
          <w:tcPr>
            <w:tcW w:w="1843" w:type="dxa"/>
          </w:tcPr>
          <w:p w:rsidR="0088680D" w:rsidRDefault="00B06A60">
            <w:pPr>
              <w:rPr>
                <w:sz w:val="18"/>
              </w:rPr>
            </w:pPr>
            <w:r>
              <w:rPr>
                <w:sz w:val="18"/>
              </w:rPr>
              <w:t>C-rate</w:t>
            </w:r>
            <w:r>
              <w:rPr>
                <w:sz w:val="18"/>
              </w:rPr>
              <w:t>充放电倍率</w:t>
            </w:r>
          </w:p>
        </w:tc>
        <w:tc>
          <w:tcPr>
            <w:tcW w:w="7229" w:type="dxa"/>
          </w:tcPr>
          <w:p w:rsidR="0088680D" w:rsidRDefault="00B06A60">
            <w:pPr>
              <w:rPr>
                <w:sz w:val="18"/>
              </w:rPr>
            </w:pPr>
            <w:r>
              <w:rPr>
                <w:sz w:val="18"/>
              </w:rPr>
              <w:t>充</w:t>
            </w:r>
            <w:r>
              <w:rPr>
                <w:sz w:val="18"/>
              </w:rPr>
              <w:t>/</w:t>
            </w:r>
            <w:r>
              <w:rPr>
                <w:sz w:val="18"/>
              </w:rPr>
              <w:t>放电电流与额定容量的比值，比如额定容量为</w:t>
            </w:r>
            <w:r>
              <w:rPr>
                <w:sz w:val="18"/>
              </w:rPr>
              <w:t>100Ah</w:t>
            </w:r>
            <w:r>
              <w:rPr>
                <w:sz w:val="18"/>
              </w:rPr>
              <w:t>，充</w:t>
            </w:r>
            <w:r>
              <w:rPr>
                <w:sz w:val="18"/>
              </w:rPr>
              <w:t>/</w:t>
            </w:r>
            <w:r>
              <w:rPr>
                <w:sz w:val="18"/>
              </w:rPr>
              <w:t>放电电流为</w:t>
            </w:r>
            <w:r>
              <w:rPr>
                <w:sz w:val="18"/>
              </w:rPr>
              <w:t>50A</w:t>
            </w:r>
            <w:r>
              <w:rPr>
                <w:sz w:val="18"/>
              </w:rPr>
              <w:t>，则充电倍率是</w:t>
            </w:r>
            <w:r>
              <w:rPr>
                <w:sz w:val="18"/>
              </w:rPr>
              <w:t>0.5</w:t>
            </w:r>
            <w:r>
              <w:rPr>
                <w:sz w:val="18"/>
                <w:lang w:val="zh-CN"/>
              </w:rPr>
              <w:t xml:space="preserve"> C</w:t>
            </w:r>
            <w:r>
              <w:rPr>
                <w:sz w:val="18"/>
                <w:lang w:val="zh-CN"/>
              </w:rPr>
              <w:t>。</w:t>
            </w:r>
          </w:p>
        </w:tc>
      </w:tr>
      <w:tr w:rsidR="0088680D">
        <w:tc>
          <w:tcPr>
            <w:tcW w:w="1843" w:type="dxa"/>
          </w:tcPr>
          <w:p w:rsidR="0088680D" w:rsidRDefault="00B06A60">
            <w:pPr>
              <w:rPr>
                <w:sz w:val="18"/>
              </w:rPr>
            </w:pPr>
            <w:r>
              <w:rPr>
                <w:sz w:val="18"/>
              </w:rPr>
              <w:t>额定容量</w:t>
            </w:r>
          </w:p>
        </w:tc>
        <w:tc>
          <w:tcPr>
            <w:tcW w:w="7229" w:type="dxa"/>
          </w:tcPr>
          <w:p w:rsidR="0088680D" w:rsidRDefault="00B06A60" w:rsidP="009E19DC">
            <w:pPr>
              <w:rPr>
                <w:sz w:val="18"/>
              </w:rPr>
            </w:pPr>
            <w:r>
              <w:rPr>
                <w:sz w:val="18"/>
              </w:rPr>
              <w:t>在规定条件下测得的并由供应商宣称的储能单元的容量值，本规格书中定义为</w:t>
            </w:r>
            <w:r w:rsidR="009E19DC">
              <w:rPr>
                <w:sz w:val="18"/>
              </w:rPr>
              <w:t>280</w:t>
            </w:r>
            <w:r>
              <w:rPr>
                <w:sz w:val="18"/>
              </w:rPr>
              <w:t>Ah</w:t>
            </w:r>
            <w:r>
              <w:rPr>
                <w:sz w:val="18"/>
              </w:rPr>
              <w:t>，测试方法参见</w:t>
            </w:r>
            <w:r>
              <w:rPr>
                <w:sz w:val="18"/>
              </w:rPr>
              <w:t>4.1.1</w:t>
            </w:r>
          </w:p>
        </w:tc>
      </w:tr>
      <w:tr w:rsidR="0088680D">
        <w:tc>
          <w:tcPr>
            <w:tcW w:w="1843" w:type="dxa"/>
          </w:tcPr>
          <w:p w:rsidR="0088680D" w:rsidRDefault="00B06A60">
            <w:pPr>
              <w:rPr>
                <w:sz w:val="18"/>
              </w:rPr>
            </w:pPr>
            <w:r>
              <w:rPr>
                <w:sz w:val="18"/>
              </w:rPr>
              <w:t>电</w:t>
            </w:r>
            <w:proofErr w:type="gramStart"/>
            <w:r>
              <w:rPr>
                <w:sz w:val="18"/>
              </w:rPr>
              <w:t>芯恢复</w:t>
            </w:r>
            <w:proofErr w:type="gramEnd"/>
            <w:r>
              <w:rPr>
                <w:sz w:val="18"/>
              </w:rPr>
              <w:t>容量</w:t>
            </w:r>
          </w:p>
        </w:tc>
        <w:tc>
          <w:tcPr>
            <w:tcW w:w="7229" w:type="dxa"/>
          </w:tcPr>
          <w:p w:rsidR="0088680D" w:rsidRDefault="00B06A60">
            <w:pPr>
              <w:rPr>
                <w:sz w:val="18"/>
              </w:rPr>
            </w:pPr>
            <w:r>
              <w:rPr>
                <w:sz w:val="18"/>
              </w:rPr>
              <w:t>电芯在进行循环、储存等测试之后，通过指定的充放电模式得到电芯的放电容量，记录为</w:t>
            </w:r>
            <w:r>
              <w:rPr>
                <w:sz w:val="18"/>
              </w:rPr>
              <w:lastRenderedPageBreak/>
              <w:t>恢复容量。</w:t>
            </w:r>
          </w:p>
        </w:tc>
      </w:tr>
      <w:tr w:rsidR="0088680D">
        <w:tc>
          <w:tcPr>
            <w:tcW w:w="1843" w:type="dxa"/>
          </w:tcPr>
          <w:p w:rsidR="0088680D" w:rsidRDefault="00B06A60">
            <w:pPr>
              <w:rPr>
                <w:sz w:val="18"/>
              </w:rPr>
            </w:pPr>
            <w:r>
              <w:rPr>
                <w:sz w:val="18"/>
              </w:rPr>
              <w:lastRenderedPageBreak/>
              <w:t>能量效率</w:t>
            </w:r>
          </w:p>
        </w:tc>
        <w:tc>
          <w:tcPr>
            <w:tcW w:w="7229" w:type="dxa"/>
          </w:tcPr>
          <w:p w:rsidR="0088680D" w:rsidRDefault="00B06A60">
            <w:pPr>
              <w:rPr>
                <w:sz w:val="18"/>
              </w:rPr>
            </w:pPr>
            <w:r>
              <w:rPr>
                <w:sz w:val="18"/>
              </w:rPr>
              <w:t>在规定试验条件和试验方法下，电芯的放电能量与充电能量的比值，用百分数表示。</w:t>
            </w:r>
          </w:p>
        </w:tc>
      </w:tr>
      <w:tr w:rsidR="0088680D">
        <w:tc>
          <w:tcPr>
            <w:tcW w:w="1843" w:type="dxa"/>
          </w:tcPr>
          <w:p w:rsidR="0088680D" w:rsidRDefault="00B06A60">
            <w:pPr>
              <w:rPr>
                <w:sz w:val="18"/>
              </w:rPr>
            </w:pPr>
            <w:r>
              <w:rPr>
                <w:sz w:val="18"/>
              </w:rPr>
              <w:t>极差</w:t>
            </w:r>
          </w:p>
        </w:tc>
        <w:tc>
          <w:tcPr>
            <w:tcW w:w="7229" w:type="dxa"/>
          </w:tcPr>
          <w:p w:rsidR="0088680D" w:rsidRDefault="00B06A60">
            <w:pPr>
              <w:rPr>
                <w:sz w:val="18"/>
              </w:rPr>
            </w:pPr>
            <w:r>
              <w:rPr>
                <w:sz w:val="18"/>
              </w:rPr>
              <w:t>所有电</w:t>
            </w:r>
            <w:proofErr w:type="gramStart"/>
            <w:r>
              <w:rPr>
                <w:sz w:val="18"/>
              </w:rPr>
              <w:t>芯之间</w:t>
            </w:r>
            <w:proofErr w:type="gramEnd"/>
            <w:r>
              <w:rPr>
                <w:sz w:val="18"/>
              </w:rPr>
              <w:t>的某一项性能参数的最大值和最小值之差。</w:t>
            </w:r>
          </w:p>
        </w:tc>
      </w:tr>
      <w:tr w:rsidR="0088680D">
        <w:tc>
          <w:tcPr>
            <w:tcW w:w="1843" w:type="dxa"/>
          </w:tcPr>
          <w:p w:rsidR="0088680D" w:rsidRDefault="00B06A60">
            <w:pPr>
              <w:rPr>
                <w:sz w:val="18"/>
              </w:rPr>
            </w:pPr>
            <w:r>
              <w:rPr>
                <w:sz w:val="18"/>
              </w:rPr>
              <w:t>标准充电</w:t>
            </w:r>
          </w:p>
        </w:tc>
        <w:tc>
          <w:tcPr>
            <w:tcW w:w="7229" w:type="dxa"/>
          </w:tcPr>
          <w:p w:rsidR="0088680D" w:rsidRDefault="00B06A60">
            <w:pPr>
              <w:rPr>
                <w:sz w:val="18"/>
              </w:rPr>
            </w:pPr>
            <w:r>
              <w:rPr>
                <w:sz w:val="18"/>
              </w:rPr>
              <w:t>本技术规格书第</w:t>
            </w:r>
            <w:r>
              <w:rPr>
                <w:sz w:val="18"/>
              </w:rPr>
              <w:t>2.2</w:t>
            </w:r>
            <w:r>
              <w:rPr>
                <w:sz w:val="18"/>
              </w:rPr>
              <w:t>条所述的充电模式。</w:t>
            </w:r>
          </w:p>
        </w:tc>
      </w:tr>
      <w:tr w:rsidR="0088680D">
        <w:tc>
          <w:tcPr>
            <w:tcW w:w="1843" w:type="dxa"/>
          </w:tcPr>
          <w:p w:rsidR="0088680D" w:rsidRDefault="00B06A60">
            <w:pPr>
              <w:rPr>
                <w:sz w:val="18"/>
              </w:rPr>
            </w:pPr>
            <w:r>
              <w:rPr>
                <w:sz w:val="18"/>
              </w:rPr>
              <w:t>标准放电</w:t>
            </w:r>
          </w:p>
        </w:tc>
        <w:tc>
          <w:tcPr>
            <w:tcW w:w="7229" w:type="dxa"/>
          </w:tcPr>
          <w:p w:rsidR="0088680D" w:rsidRDefault="00B06A60">
            <w:pPr>
              <w:rPr>
                <w:sz w:val="18"/>
              </w:rPr>
            </w:pPr>
            <w:r>
              <w:rPr>
                <w:sz w:val="18"/>
              </w:rPr>
              <w:t>本技术规格书第</w:t>
            </w:r>
            <w:r>
              <w:rPr>
                <w:sz w:val="18"/>
              </w:rPr>
              <w:t>2.3</w:t>
            </w:r>
            <w:r>
              <w:rPr>
                <w:sz w:val="18"/>
              </w:rPr>
              <w:t>条所述的放电模式。</w:t>
            </w:r>
          </w:p>
        </w:tc>
      </w:tr>
      <w:tr w:rsidR="0088680D">
        <w:tc>
          <w:tcPr>
            <w:tcW w:w="1843" w:type="dxa"/>
          </w:tcPr>
          <w:p w:rsidR="0088680D" w:rsidRDefault="00B06A60">
            <w:pPr>
              <w:rPr>
                <w:sz w:val="18"/>
              </w:rPr>
            </w:pPr>
            <w:r>
              <w:rPr>
                <w:sz w:val="18"/>
              </w:rPr>
              <w:t>循环寿命</w:t>
            </w:r>
          </w:p>
        </w:tc>
        <w:tc>
          <w:tcPr>
            <w:tcW w:w="7229" w:type="dxa"/>
          </w:tcPr>
          <w:p w:rsidR="0088680D" w:rsidRDefault="00B06A60">
            <w:pPr>
              <w:rPr>
                <w:sz w:val="18"/>
              </w:rPr>
            </w:pPr>
            <w:r>
              <w:rPr>
                <w:sz w:val="18"/>
              </w:rPr>
              <w:t>电芯在规定条件下，在特定性能失效之前所能进行的充放电循环次数</w:t>
            </w:r>
          </w:p>
        </w:tc>
      </w:tr>
      <w:tr w:rsidR="0088680D">
        <w:tc>
          <w:tcPr>
            <w:tcW w:w="1843" w:type="dxa"/>
          </w:tcPr>
          <w:p w:rsidR="0088680D" w:rsidRDefault="00B06A60">
            <w:pPr>
              <w:rPr>
                <w:sz w:val="18"/>
              </w:rPr>
            </w:pPr>
            <w:r>
              <w:rPr>
                <w:sz w:val="18"/>
              </w:rPr>
              <w:t>荷电状态</w:t>
            </w:r>
            <w:r>
              <w:rPr>
                <w:sz w:val="18"/>
              </w:rPr>
              <w:t>(SOC)</w:t>
            </w:r>
          </w:p>
        </w:tc>
        <w:tc>
          <w:tcPr>
            <w:tcW w:w="7229" w:type="dxa"/>
          </w:tcPr>
          <w:p w:rsidR="0088680D" w:rsidRDefault="00B06A60">
            <w:pPr>
              <w:rPr>
                <w:sz w:val="18"/>
              </w:rPr>
            </w:pPr>
            <w:r>
              <w:rPr>
                <w:sz w:val="18"/>
              </w:rPr>
              <w:t>指（实时）剩余容量与实时（等效）容量的比值，一般用百分数表示，最大值为</w:t>
            </w:r>
            <w:r>
              <w:rPr>
                <w:sz w:val="18"/>
              </w:rPr>
              <w:t>100%</w:t>
            </w:r>
            <w:r>
              <w:rPr>
                <w:sz w:val="18"/>
              </w:rPr>
              <w:t>。</w:t>
            </w:r>
          </w:p>
        </w:tc>
      </w:tr>
      <w:tr w:rsidR="0088680D">
        <w:tc>
          <w:tcPr>
            <w:tcW w:w="1843" w:type="dxa"/>
          </w:tcPr>
          <w:p w:rsidR="0088680D" w:rsidRDefault="00B06A60">
            <w:pPr>
              <w:rPr>
                <w:sz w:val="18"/>
              </w:rPr>
            </w:pPr>
            <w:r>
              <w:rPr>
                <w:sz w:val="18"/>
              </w:rPr>
              <w:t>放电深度</w:t>
            </w:r>
            <w:r>
              <w:rPr>
                <w:sz w:val="18"/>
              </w:rPr>
              <w:t>(DOD)</w:t>
            </w:r>
          </w:p>
        </w:tc>
        <w:tc>
          <w:tcPr>
            <w:tcW w:w="7229" w:type="dxa"/>
          </w:tcPr>
          <w:p w:rsidR="0088680D" w:rsidRDefault="00B06A60">
            <w:pPr>
              <w:rPr>
                <w:sz w:val="18"/>
              </w:rPr>
            </w:pPr>
            <w:r>
              <w:rPr>
                <w:sz w:val="18"/>
              </w:rPr>
              <w:t>等效放出容量和额定容量的比值，一般用百分数表示，最大值为</w:t>
            </w:r>
            <w:r>
              <w:rPr>
                <w:sz w:val="18"/>
              </w:rPr>
              <w:t>100%</w:t>
            </w:r>
            <w:r>
              <w:rPr>
                <w:sz w:val="18"/>
              </w:rPr>
              <w:t>。</w:t>
            </w:r>
          </w:p>
        </w:tc>
      </w:tr>
      <w:tr w:rsidR="0088680D">
        <w:tc>
          <w:tcPr>
            <w:tcW w:w="1843" w:type="dxa"/>
          </w:tcPr>
          <w:p w:rsidR="0088680D" w:rsidRDefault="00B06A60">
            <w:pPr>
              <w:rPr>
                <w:sz w:val="18"/>
              </w:rPr>
            </w:pPr>
            <w:r>
              <w:rPr>
                <w:sz w:val="18"/>
              </w:rPr>
              <w:t>质量</w:t>
            </w:r>
            <w:r>
              <w:rPr>
                <w:sz w:val="18"/>
              </w:rPr>
              <w:t>/</w:t>
            </w:r>
            <w:r>
              <w:rPr>
                <w:sz w:val="18"/>
              </w:rPr>
              <w:t>体积能量密度</w:t>
            </w:r>
          </w:p>
        </w:tc>
        <w:tc>
          <w:tcPr>
            <w:tcW w:w="7229" w:type="dxa"/>
          </w:tcPr>
          <w:p w:rsidR="0088680D" w:rsidRDefault="00B06A60">
            <w:pPr>
              <w:rPr>
                <w:sz w:val="18"/>
              </w:rPr>
            </w:pPr>
            <w:r>
              <w:rPr>
                <w:sz w:val="18"/>
              </w:rPr>
              <w:t>在规定试验条件和试验方法下，电芯的初始充电能量、初始放电能量分别与电</w:t>
            </w:r>
            <w:proofErr w:type="gramStart"/>
            <w:r>
              <w:rPr>
                <w:sz w:val="18"/>
              </w:rPr>
              <w:t>芯质量</w:t>
            </w:r>
            <w:proofErr w:type="gramEnd"/>
            <w:r>
              <w:rPr>
                <w:sz w:val="18"/>
              </w:rPr>
              <w:t>/</w:t>
            </w:r>
            <w:r>
              <w:rPr>
                <w:sz w:val="18"/>
              </w:rPr>
              <w:t>体积的比值。</w:t>
            </w:r>
          </w:p>
        </w:tc>
      </w:tr>
    </w:tbl>
    <w:p w:rsidR="0088680D" w:rsidRDefault="0088680D">
      <w:pPr>
        <w:pStyle w:val="aff6"/>
      </w:pPr>
    </w:p>
    <w:p w:rsidR="0088680D" w:rsidRDefault="00B06A60">
      <w:r>
        <w:br w:type="page"/>
      </w:r>
    </w:p>
    <w:p w:rsidR="0088680D" w:rsidRDefault="00B06A60">
      <w:pPr>
        <w:pStyle w:val="1"/>
        <w:rPr>
          <w:rFonts w:ascii="Times New Roman" w:eastAsia="宋体" w:hAnsi="Times New Roman"/>
        </w:rPr>
      </w:pPr>
      <w:bookmarkStart w:id="0" w:name="_Toc81859015"/>
      <w:r>
        <w:rPr>
          <w:rFonts w:ascii="Times New Roman" w:eastAsia="宋体" w:hAnsi="Times New Roman"/>
        </w:rPr>
        <w:lastRenderedPageBreak/>
        <w:t>目的和适用范围</w:t>
      </w:r>
      <w:bookmarkEnd w:id="0"/>
    </w:p>
    <w:p w:rsidR="0088680D" w:rsidRDefault="00B06A60">
      <w:pPr>
        <w:pStyle w:val="2"/>
        <w:rPr>
          <w:rFonts w:ascii="Times New Roman" w:eastAsia="宋体" w:hAnsi="Times New Roman"/>
        </w:rPr>
      </w:pPr>
      <w:bookmarkStart w:id="1" w:name="_Toc81859016"/>
      <w:r>
        <w:rPr>
          <w:rFonts w:ascii="Times New Roman" w:eastAsia="宋体" w:hAnsi="Times New Roman"/>
        </w:rPr>
        <w:t>目的</w:t>
      </w:r>
      <w:bookmarkEnd w:id="1"/>
    </w:p>
    <w:p w:rsidR="0088680D" w:rsidRDefault="00B06A60">
      <w:pPr>
        <w:pStyle w:val="a3"/>
      </w:pPr>
      <w:r>
        <w:t>本锂</w:t>
      </w:r>
      <w:proofErr w:type="gramStart"/>
      <w:r>
        <w:t>离子电</w:t>
      </w:r>
      <w:proofErr w:type="gramEnd"/>
      <w:r>
        <w:t>芯规格书是描述公司外协</w:t>
      </w:r>
      <w:proofErr w:type="gramStart"/>
      <w:r>
        <w:t>锂离子电芯产品</w:t>
      </w:r>
      <w:proofErr w:type="gramEnd"/>
      <w:r>
        <w:t>技术规格，其作用为：</w:t>
      </w:r>
    </w:p>
    <w:p w:rsidR="0088680D" w:rsidRDefault="00B06A60">
      <w:pPr>
        <w:pStyle w:val="a3"/>
        <w:numPr>
          <w:ilvl w:val="0"/>
          <w:numId w:val="6"/>
        </w:numPr>
        <w:ind w:firstLineChars="0"/>
      </w:pPr>
      <w:r>
        <w:t>供应厂商进行产品设计、生产和检验的依据；</w:t>
      </w:r>
    </w:p>
    <w:p w:rsidR="0088680D" w:rsidRDefault="00B06A60">
      <w:pPr>
        <w:pStyle w:val="a3"/>
        <w:numPr>
          <w:ilvl w:val="0"/>
          <w:numId w:val="6"/>
        </w:numPr>
        <w:ind w:firstLineChars="0"/>
      </w:pPr>
      <w:r>
        <w:t>华为品质部门验货、退货的依据；</w:t>
      </w:r>
    </w:p>
    <w:p w:rsidR="0088680D" w:rsidRDefault="00B06A60">
      <w:pPr>
        <w:pStyle w:val="a3"/>
        <w:numPr>
          <w:ilvl w:val="0"/>
          <w:numId w:val="6"/>
        </w:numPr>
        <w:ind w:firstLineChars="0"/>
      </w:pPr>
      <w:r>
        <w:t>对供应厂商产品质量进行技术认证的依据；</w:t>
      </w:r>
    </w:p>
    <w:p w:rsidR="0088680D" w:rsidRDefault="00B06A60">
      <w:pPr>
        <w:pStyle w:val="a3"/>
        <w:numPr>
          <w:ilvl w:val="0"/>
          <w:numId w:val="6"/>
        </w:numPr>
        <w:ind w:firstLineChars="0"/>
      </w:pPr>
      <w:r>
        <w:t>华为开发部门选用物料的依据。</w:t>
      </w:r>
    </w:p>
    <w:p w:rsidR="0088680D" w:rsidRDefault="00B06A60">
      <w:pPr>
        <w:pStyle w:val="a3"/>
      </w:pPr>
      <w:r>
        <w:t>本规格书的目的是让供应厂商了解华为公司对该物料在质量及其可靠性方面的要求，只有质量和可靠性两方面都</w:t>
      </w:r>
      <w:r>
        <w:t>100</w:t>
      </w:r>
      <w:r>
        <w:t>％达到要求的物料才被华为公司接受。华为公司有权取消不合格产品供应商的资格，有权在必要时修改本规格书的有关内容，届时供应商会提前收到有关更改通知并给予适当的时间来做相应的更改。</w:t>
      </w:r>
    </w:p>
    <w:p w:rsidR="0088680D" w:rsidRDefault="00B06A60">
      <w:pPr>
        <w:pStyle w:val="2"/>
        <w:rPr>
          <w:rFonts w:ascii="Times New Roman" w:eastAsia="宋体" w:hAnsi="Times New Roman"/>
        </w:rPr>
      </w:pPr>
      <w:bookmarkStart w:id="2" w:name="_Toc81859017"/>
      <w:r>
        <w:rPr>
          <w:rFonts w:ascii="Times New Roman" w:eastAsia="宋体" w:hAnsi="Times New Roman"/>
        </w:rPr>
        <w:t>适用范围</w:t>
      </w:r>
      <w:bookmarkEnd w:id="2"/>
    </w:p>
    <w:p w:rsidR="0088680D" w:rsidRDefault="00B06A60">
      <w:pPr>
        <w:pStyle w:val="a3"/>
      </w:pPr>
      <w:r>
        <w:t>本规格书规定了</w:t>
      </w:r>
      <w:r w:rsidR="00606161">
        <w:t>由</w:t>
      </w:r>
      <w:r w:rsidR="000F4362">
        <w:rPr>
          <w:rFonts w:hint="eastAsia"/>
          <w:b/>
          <w:color w:val="4F81BD" w:themeColor="accent1"/>
        </w:rPr>
        <w:t>XX</w:t>
      </w:r>
      <w:r w:rsidR="00606161" w:rsidRPr="00CC7E39">
        <w:rPr>
          <w:rFonts w:hint="eastAsia"/>
          <w:b/>
          <w:color w:val="4F81BD" w:themeColor="accent1"/>
        </w:rPr>
        <w:t>供应商提供的</w:t>
      </w:r>
      <w:r w:rsidR="009C7816">
        <w:rPr>
          <w:b/>
          <w:color w:val="4F81BD" w:themeColor="accent1"/>
        </w:rPr>
        <w:t>280Ah</w:t>
      </w:r>
      <w:r w:rsidR="00606161" w:rsidRPr="00CC7E39">
        <w:rPr>
          <w:b/>
          <w:color w:val="4F81BD" w:themeColor="accent1"/>
        </w:rPr>
        <w:t>大</w:t>
      </w:r>
      <w:proofErr w:type="gramStart"/>
      <w:r w:rsidR="00606161" w:rsidRPr="00CC7E39">
        <w:rPr>
          <w:b/>
          <w:color w:val="4F81BD" w:themeColor="accent1"/>
        </w:rPr>
        <w:t>容量电</w:t>
      </w:r>
      <w:proofErr w:type="gramEnd"/>
      <w:r w:rsidR="00606161" w:rsidRPr="00CC7E39">
        <w:rPr>
          <w:b/>
          <w:color w:val="4F81BD" w:themeColor="accent1"/>
        </w:rPr>
        <w:t>芯</w:t>
      </w:r>
      <w:r w:rsidR="00606161" w:rsidRPr="00CC7E39">
        <w:rPr>
          <w:rFonts w:hint="eastAsia"/>
          <w:b/>
          <w:color w:val="4F81BD" w:themeColor="accent1"/>
        </w:rPr>
        <w:t>（</w:t>
      </w:r>
      <w:r w:rsidR="000F4362">
        <w:rPr>
          <w:rFonts w:hint="eastAsia"/>
          <w:b/>
          <w:color w:val="4F81BD" w:themeColor="accent1"/>
        </w:rPr>
        <w:t>XX</w:t>
      </w:r>
      <w:r w:rsidR="00606161" w:rsidRPr="00CC7E39">
        <w:rPr>
          <w:rFonts w:hint="eastAsia"/>
          <w:b/>
          <w:color w:val="4F81BD" w:themeColor="accent1"/>
        </w:rPr>
        <w:t>型号：</w:t>
      </w:r>
      <w:r w:rsidR="000F4362">
        <w:rPr>
          <w:b/>
          <w:color w:val="4F81BD" w:themeColor="accent1"/>
        </w:rPr>
        <w:t>XX</w:t>
      </w:r>
      <w:r w:rsidR="00606161" w:rsidRPr="00CC7E39">
        <w:rPr>
          <w:rFonts w:hint="eastAsia"/>
          <w:b/>
          <w:color w:val="4F81BD" w:themeColor="accent1"/>
        </w:rPr>
        <w:t>）</w:t>
      </w:r>
      <w:r>
        <w:t>锂</w:t>
      </w:r>
      <w:proofErr w:type="gramStart"/>
      <w:r>
        <w:t>离子电芯产品</w:t>
      </w:r>
      <w:proofErr w:type="gramEnd"/>
      <w:r>
        <w:t>的基本功能和性能指标等技术要求，包括技术指标、保护功能参数要求。</w:t>
      </w:r>
    </w:p>
    <w:p w:rsidR="0088680D" w:rsidRDefault="00B06A60">
      <w:pPr>
        <w:pStyle w:val="a3"/>
      </w:pPr>
      <w:r>
        <w:t>供应商的详细设计需细化此规格书中的技术要求。在设计中任何与本规格</w:t>
      </w:r>
      <w:proofErr w:type="gramStart"/>
      <w:r>
        <w:t>书技术</w:t>
      </w:r>
      <w:proofErr w:type="gramEnd"/>
      <w:r>
        <w:t>要求不一致的内容须提前通知华为公司，在得到华为公司对外技术接口部门的正式认可确认答复后才可以实施。</w:t>
      </w:r>
    </w:p>
    <w:p w:rsidR="0088680D" w:rsidRDefault="00B06A60">
      <w:r>
        <w:br w:type="page"/>
      </w:r>
    </w:p>
    <w:p w:rsidR="0088680D" w:rsidRDefault="00B06A60">
      <w:pPr>
        <w:pStyle w:val="1"/>
        <w:rPr>
          <w:rFonts w:ascii="Times New Roman" w:eastAsia="宋体" w:hAnsi="Times New Roman"/>
        </w:rPr>
      </w:pPr>
      <w:bookmarkStart w:id="3" w:name="_Toc81859018"/>
      <w:r>
        <w:rPr>
          <w:rFonts w:ascii="Times New Roman" w:eastAsia="宋体" w:hAnsi="Times New Roman"/>
        </w:rPr>
        <w:lastRenderedPageBreak/>
        <w:t>术语定义</w:t>
      </w:r>
      <w:bookmarkEnd w:id="3"/>
    </w:p>
    <w:p w:rsidR="0088680D" w:rsidRDefault="00B06A60">
      <w:pPr>
        <w:pStyle w:val="a3"/>
      </w:pPr>
      <w:r>
        <w:t>该术语定义，适用于整个规格书。</w:t>
      </w:r>
    </w:p>
    <w:p w:rsidR="0088680D" w:rsidRDefault="00B06A60">
      <w:pPr>
        <w:pStyle w:val="2"/>
        <w:rPr>
          <w:rFonts w:ascii="Times New Roman" w:eastAsia="宋体" w:hAnsi="Times New Roman"/>
        </w:rPr>
      </w:pPr>
      <w:bookmarkStart w:id="4" w:name="_Toc81859019"/>
      <w:r>
        <w:rPr>
          <w:rFonts w:ascii="Times New Roman" w:eastAsia="宋体" w:hAnsi="Times New Roman"/>
        </w:rPr>
        <w:t>标准测试条件</w:t>
      </w:r>
      <w:bookmarkEnd w:id="4"/>
    </w:p>
    <w:p w:rsidR="0088680D" w:rsidRDefault="00B06A60">
      <w:pPr>
        <w:pStyle w:val="a3"/>
      </w:pPr>
      <w:r>
        <w:t>环境条件：除另有规定外，实验应在温度为室温（</w:t>
      </w:r>
      <w:r>
        <w:t>25±2℃</w:t>
      </w:r>
      <w:r>
        <w:t>）、相对湿度为</w:t>
      </w:r>
      <w:r>
        <w:t>15%</w:t>
      </w:r>
      <w:r>
        <w:t>～</w:t>
      </w:r>
      <w:r>
        <w:t>90%</w:t>
      </w:r>
      <w:r>
        <w:t>、大气压力为</w:t>
      </w:r>
      <w:r>
        <w:t>86kPa</w:t>
      </w:r>
      <w:r>
        <w:t>～</w:t>
      </w:r>
      <w:r>
        <w:t>106kPa</w:t>
      </w:r>
      <w:r>
        <w:t>的环境下进行。</w:t>
      </w:r>
    </w:p>
    <w:p w:rsidR="0088680D" w:rsidRDefault="00B06A60">
      <w:pPr>
        <w:pStyle w:val="a3"/>
      </w:pPr>
      <w:r>
        <w:t>测量仪器仪表准确度：</w:t>
      </w:r>
    </w:p>
    <w:p w:rsidR="0088680D" w:rsidRDefault="00B06A60">
      <w:pPr>
        <w:pStyle w:val="a3"/>
        <w:numPr>
          <w:ilvl w:val="0"/>
          <w:numId w:val="7"/>
        </w:numPr>
        <w:ind w:firstLineChars="0"/>
      </w:pPr>
      <w:r>
        <w:t>电压测量装置：不低于</w:t>
      </w:r>
      <w:r>
        <w:t>0.5</w:t>
      </w:r>
      <w:r>
        <w:t>级，内阻不小于</w:t>
      </w:r>
      <w:r>
        <w:t>10KΩ</w:t>
      </w:r>
    </w:p>
    <w:p w:rsidR="0088680D" w:rsidRDefault="00B06A60">
      <w:pPr>
        <w:pStyle w:val="a3"/>
        <w:numPr>
          <w:ilvl w:val="0"/>
          <w:numId w:val="7"/>
        </w:numPr>
        <w:ind w:firstLineChars="0"/>
      </w:pPr>
      <w:r>
        <w:t>电流测量装置：精度不低于</w:t>
      </w:r>
      <w:r>
        <w:t>0.5</w:t>
      </w:r>
      <w:r>
        <w:t>级</w:t>
      </w:r>
    </w:p>
    <w:p w:rsidR="0088680D" w:rsidRDefault="00B06A60">
      <w:pPr>
        <w:pStyle w:val="a3"/>
        <w:numPr>
          <w:ilvl w:val="0"/>
          <w:numId w:val="7"/>
        </w:numPr>
        <w:ind w:firstLineChars="0"/>
      </w:pPr>
      <w:r>
        <w:t>温度测量装置：</w:t>
      </w:r>
      <w:r>
        <w:t>±0.5℃</w:t>
      </w:r>
    </w:p>
    <w:p w:rsidR="0088680D" w:rsidRDefault="00B06A60">
      <w:pPr>
        <w:pStyle w:val="a3"/>
        <w:numPr>
          <w:ilvl w:val="0"/>
          <w:numId w:val="7"/>
        </w:numPr>
        <w:ind w:firstLineChars="0"/>
      </w:pPr>
      <w:r>
        <w:t>尺寸测量装置：</w:t>
      </w:r>
      <w:r>
        <w:t>±0.1%</w:t>
      </w:r>
    </w:p>
    <w:p w:rsidR="0088680D" w:rsidRDefault="00B06A60">
      <w:pPr>
        <w:pStyle w:val="a3"/>
        <w:numPr>
          <w:ilvl w:val="0"/>
          <w:numId w:val="7"/>
        </w:numPr>
        <w:ind w:firstLineChars="0"/>
      </w:pPr>
      <w:r>
        <w:t>质量测量装置：</w:t>
      </w:r>
      <w:r>
        <w:t>±0.1%</w:t>
      </w:r>
    </w:p>
    <w:p w:rsidR="0088680D" w:rsidRDefault="00B06A60">
      <w:pPr>
        <w:pStyle w:val="a3"/>
        <w:numPr>
          <w:ilvl w:val="0"/>
          <w:numId w:val="7"/>
        </w:numPr>
        <w:ind w:firstLineChars="0"/>
      </w:pPr>
      <w:r>
        <w:t>时间测量装置：</w:t>
      </w:r>
      <w:r>
        <w:t>±0.1%</w:t>
      </w:r>
    </w:p>
    <w:p w:rsidR="0088680D" w:rsidRDefault="00B06A60">
      <w:pPr>
        <w:pStyle w:val="a3"/>
      </w:pPr>
      <w:r>
        <w:t>测试过程中，对充放电装置、温控箱等控制仪器的控制精度要求：</w:t>
      </w:r>
    </w:p>
    <w:p w:rsidR="0088680D" w:rsidRDefault="00B06A60">
      <w:pPr>
        <w:pStyle w:val="a3"/>
        <w:numPr>
          <w:ilvl w:val="0"/>
          <w:numId w:val="8"/>
        </w:numPr>
        <w:ind w:firstLineChars="0"/>
      </w:pPr>
      <w:r>
        <w:t>电压：</w:t>
      </w:r>
      <w:r>
        <w:t>±1%</w:t>
      </w:r>
    </w:p>
    <w:p w:rsidR="0088680D" w:rsidRDefault="00B06A60">
      <w:pPr>
        <w:pStyle w:val="a3"/>
        <w:numPr>
          <w:ilvl w:val="0"/>
          <w:numId w:val="8"/>
        </w:numPr>
        <w:ind w:firstLineChars="0"/>
      </w:pPr>
      <w:r>
        <w:t>电流：</w:t>
      </w:r>
      <w:r>
        <w:t>±1%</w:t>
      </w:r>
    </w:p>
    <w:p w:rsidR="0088680D" w:rsidRDefault="00B06A60">
      <w:pPr>
        <w:pStyle w:val="a3"/>
        <w:numPr>
          <w:ilvl w:val="0"/>
          <w:numId w:val="8"/>
        </w:numPr>
        <w:ind w:firstLineChars="0"/>
      </w:pPr>
      <w:r>
        <w:t>温度：</w:t>
      </w:r>
      <w:r>
        <w:t>±2℃</w:t>
      </w:r>
    </w:p>
    <w:p w:rsidR="0088680D" w:rsidRDefault="00B06A60">
      <w:pPr>
        <w:pStyle w:val="2"/>
        <w:rPr>
          <w:rFonts w:ascii="Times New Roman" w:eastAsia="宋体" w:hAnsi="Times New Roman"/>
        </w:rPr>
      </w:pPr>
      <w:bookmarkStart w:id="5" w:name="_Toc81859020"/>
      <w:r>
        <w:rPr>
          <w:rFonts w:ascii="Times New Roman" w:eastAsia="宋体" w:hAnsi="Times New Roman"/>
        </w:rPr>
        <w:t>标准充电</w:t>
      </w:r>
      <w:bookmarkEnd w:id="5"/>
    </w:p>
    <w:p w:rsidR="0088680D" w:rsidRDefault="00B06A60">
      <w:pPr>
        <w:pStyle w:val="a3"/>
      </w:pPr>
      <w:r>
        <w:t>在室温条件下，电芯以</w:t>
      </w:r>
      <w:r>
        <w:t>0.2C</w:t>
      </w:r>
      <w:r>
        <w:t>充电，当电芯电压达</w:t>
      </w:r>
      <w:r w:rsidRPr="009E19DC">
        <w:t>到</w:t>
      </w:r>
      <w:r w:rsidRPr="009E19DC">
        <w:t>3.65V</w:t>
      </w:r>
      <w:r w:rsidRPr="009E19DC">
        <w:t>，</w:t>
      </w:r>
      <w:r w:rsidR="009E19DC">
        <w:t>改为恒压充电</w:t>
      </w:r>
      <w:r>
        <w:t>直到充电电流小于或等于</w:t>
      </w:r>
      <w:r>
        <w:t>0.05C</w:t>
      </w:r>
      <w:r>
        <w:t>截止。</w:t>
      </w:r>
    </w:p>
    <w:p w:rsidR="0088680D" w:rsidRDefault="00B06A60">
      <w:pPr>
        <w:pStyle w:val="2"/>
        <w:rPr>
          <w:rFonts w:ascii="Times New Roman" w:eastAsia="宋体" w:hAnsi="Times New Roman"/>
        </w:rPr>
      </w:pPr>
      <w:bookmarkStart w:id="6" w:name="_Toc81859021"/>
      <w:r>
        <w:rPr>
          <w:rFonts w:ascii="Times New Roman" w:eastAsia="宋体" w:hAnsi="Times New Roman"/>
        </w:rPr>
        <w:t>标准放电</w:t>
      </w:r>
      <w:bookmarkEnd w:id="6"/>
    </w:p>
    <w:p w:rsidR="0088680D" w:rsidRDefault="00B06A60">
      <w:pPr>
        <w:pStyle w:val="a3"/>
      </w:pPr>
      <w:r>
        <w:t>在室温条件下，电芯以</w:t>
      </w:r>
      <w:r>
        <w:t>0.2C</w:t>
      </w:r>
      <w:r>
        <w:t>恒</w:t>
      </w:r>
      <w:proofErr w:type="gramStart"/>
      <w:r>
        <w:t>流放电至</w:t>
      </w:r>
      <w:proofErr w:type="gramEnd"/>
      <w:r>
        <w:t>2.5V</w:t>
      </w:r>
      <w:r>
        <w:t>截止。</w:t>
      </w:r>
    </w:p>
    <w:p w:rsidR="0088680D" w:rsidRDefault="00B06A60">
      <w:pPr>
        <w:pStyle w:val="2"/>
        <w:rPr>
          <w:rFonts w:ascii="Times New Roman" w:eastAsia="宋体" w:hAnsi="Times New Roman"/>
        </w:rPr>
      </w:pPr>
      <w:bookmarkStart w:id="7" w:name="_Toc81859022"/>
      <w:r>
        <w:rPr>
          <w:rFonts w:ascii="Times New Roman" w:eastAsia="宋体" w:hAnsi="Times New Roman"/>
        </w:rPr>
        <w:t>持续充电</w:t>
      </w:r>
      <w:bookmarkEnd w:id="7"/>
    </w:p>
    <w:p w:rsidR="0088680D" w:rsidRDefault="00B06A60">
      <w:pPr>
        <w:pStyle w:val="a3"/>
      </w:pPr>
      <w:r>
        <w:t>持续充电是指电芯从</w:t>
      </w:r>
      <w:r>
        <w:t>0%SOC</w:t>
      </w:r>
      <w:r>
        <w:t>到充电截止电压过程中，电流</w:t>
      </w:r>
      <w:r>
        <w:t>/</w:t>
      </w:r>
      <w:r>
        <w:t>功率可以保持恒定且</w:t>
      </w:r>
      <w:proofErr w:type="gramStart"/>
      <w:r>
        <w:t>不</w:t>
      </w:r>
      <w:proofErr w:type="gramEnd"/>
      <w:r>
        <w:t>析锂；若触发温度保护，可停止充电。</w:t>
      </w:r>
    </w:p>
    <w:p w:rsidR="0088680D" w:rsidRDefault="00B06A60">
      <w:pPr>
        <w:pStyle w:val="2"/>
        <w:rPr>
          <w:rFonts w:ascii="Times New Roman" w:eastAsia="宋体" w:hAnsi="Times New Roman"/>
        </w:rPr>
      </w:pPr>
      <w:bookmarkStart w:id="8" w:name="_Toc81859023"/>
      <w:r>
        <w:rPr>
          <w:rFonts w:ascii="Times New Roman" w:eastAsia="宋体" w:hAnsi="Times New Roman"/>
        </w:rPr>
        <w:t>持续放电</w:t>
      </w:r>
      <w:bookmarkEnd w:id="8"/>
    </w:p>
    <w:p w:rsidR="0088680D" w:rsidRDefault="00B06A60">
      <w:pPr>
        <w:pStyle w:val="a3"/>
      </w:pPr>
      <w:r>
        <w:t>持续放电是指电芯从</w:t>
      </w:r>
      <w:r>
        <w:t>100%SOC</w:t>
      </w:r>
      <w:r>
        <w:t>到放电截止电压过程中，电流</w:t>
      </w:r>
      <w:r>
        <w:t>/</w:t>
      </w:r>
      <w:r>
        <w:t>功率可以保持恒定；若触发温度保护，可停止放电。</w:t>
      </w:r>
    </w:p>
    <w:p w:rsidR="0088680D" w:rsidRDefault="0088680D" w:rsidP="009E19DC">
      <w:pPr>
        <w:pStyle w:val="a3"/>
        <w:ind w:firstLineChars="0" w:firstLine="0"/>
      </w:pPr>
    </w:p>
    <w:p w:rsidR="0088680D" w:rsidRDefault="00B06A60">
      <w:pPr>
        <w:pStyle w:val="1"/>
        <w:rPr>
          <w:rFonts w:ascii="Times New Roman" w:eastAsia="宋体" w:hAnsi="Times New Roman"/>
        </w:rPr>
      </w:pPr>
      <w:bookmarkStart w:id="9" w:name="_Toc81859024"/>
      <w:r>
        <w:rPr>
          <w:rFonts w:ascii="Times New Roman" w:eastAsia="宋体" w:hAnsi="Times New Roman"/>
        </w:rPr>
        <w:t>电</w:t>
      </w:r>
      <w:proofErr w:type="gramStart"/>
      <w:r>
        <w:rPr>
          <w:rFonts w:ascii="Times New Roman" w:eastAsia="宋体" w:hAnsi="Times New Roman"/>
        </w:rPr>
        <w:t>芯基本</w:t>
      </w:r>
      <w:proofErr w:type="gramEnd"/>
      <w:r>
        <w:rPr>
          <w:rFonts w:ascii="Times New Roman" w:eastAsia="宋体" w:hAnsi="Times New Roman"/>
        </w:rPr>
        <w:t>信息描述</w:t>
      </w:r>
      <w:bookmarkEnd w:id="9"/>
    </w:p>
    <w:p w:rsidR="0088680D" w:rsidRDefault="00B06A60">
      <w:pPr>
        <w:pStyle w:val="a3"/>
      </w:pPr>
      <w:r>
        <w:t>表</w:t>
      </w:r>
      <w:r>
        <w:t xml:space="preserve">1 </w:t>
      </w:r>
      <w:r>
        <w:t>电</w:t>
      </w:r>
      <w:proofErr w:type="gramStart"/>
      <w:r>
        <w:t>芯基本</w:t>
      </w:r>
      <w:proofErr w:type="gramEnd"/>
      <w:r>
        <w:t>信息表</w:t>
      </w:r>
    </w:p>
    <w:tbl>
      <w:tblPr>
        <w:tblW w:w="964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6"/>
        <w:gridCol w:w="1254"/>
        <w:gridCol w:w="4961"/>
        <w:gridCol w:w="2708"/>
      </w:tblGrid>
      <w:tr w:rsidR="0088680D" w:rsidTr="0074088D">
        <w:trPr>
          <w:trHeight w:val="301"/>
        </w:trPr>
        <w:tc>
          <w:tcPr>
            <w:tcW w:w="726" w:type="dxa"/>
          </w:tcPr>
          <w:p w:rsidR="0088680D" w:rsidRDefault="00B06A60">
            <w:pPr>
              <w:jc w:val="center"/>
              <w:rPr>
                <w:sz w:val="20"/>
                <w:szCs w:val="18"/>
              </w:rPr>
            </w:pPr>
            <w:r>
              <w:rPr>
                <w:sz w:val="20"/>
                <w:szCs w:val="18"/>
              </w:rPr>
              <w:t>编号</w:t>
            </w:r>
          </w:p>
        </w:tc>
        <w:tc>
          <w:tcPr>
            <w:tcW w:w="1254" w:type="dxa"/>
          </w:tcPr>
          <w:p w:rsidR="0088680D" w:rsidRDefault="00B06A60">
            <w:pPr>
              <w:jc w:val="center"/>
              <w:rPr>
                <w:sz w:val="20"/>
                <w:szCs w:val="18"/>
              </w:rPr>
            </w:pPr>
            <w:r>
              <w:rPr>
                <w:rFonts w:hint="eastAsia"/>
                <w:sz w:val="20"/>
                <w:szCs w:val="18"/>
              </w:rPr>
              <w:t>参数</w:t>
            </w:r>
          </w:p>
        </w:tc>
        <w:tc>
          <w:tcPr>
            <w:tcW w:w="4961" w:type="dxa"/>
          </w:tcPr>
          <w:p w:rsidR="0088680D" w:rsidRDefault="00B06A60">
            <w:pPr>
              <w:jc w:val="center"/>
              <w:rPr>
                <w:sz w:val="20"/>
                <w:szCs w:val="18"/>
              </w:rPr>
            </w:pPr>
            <w:r>
              <w:rPr>
                <w:rFonts w:hint="eastAsia"/>
                <w:sz w:val="20"/>
                <w:szCs w:val="18"/>
              </w:rPr>
              <w:t>产品规格</w:t>
            </w:r>
          </w:p>
        </w:tc>
        <w:tc>
          <w:tcPr>
            <w:tcW w:w="2708" w:type="dxa"/>
          </w:tcPr>
          <w:p w:rsidR="0088680D" w:rsidRDefault="00B06A60">
            <w:pPr>
              <w:jc w:val="center"/>
              <w:rPr>
                <w:sz w:val="20"/>
                <w:szCs w:val="18"/>
              </w:rPr>
            </w:pPr>
            <w:r>
              <w:rPr>
                <w:rFonts w:hint="eastAsia"/>
                <w:sz w:val="20"/>
                <w:szCs w:val="18"/>
              </w:rPr>
              <w:t>条件</w:t>
            </w:r>
          </w:p>
        </w:tc>
      </w:tr>
      <w:tr w:rsidR="0088680D" w:rsidTr="0074088D">
        <w:trPr>
          <w:trHeight w:val="632"/>
        </w:trPr>
        <w:tc>
          <w:tcPr>
            <w:tcW w:w="726" w:type="dxa"/>
          </w:tcPr>
          <w:p w:rsidR="0088680D" w:rsidRDefault="00B06A60">
            <w:pPr>
              <w:jc w:val="center"/>
              <w:rPr>
                <w:sz w:val="20"/>
                <w:szCs w:val="18"/>
              </w:rPr>
            </w:pPr>
            <w:r>
              <w:rPr>
                <w:sz w:val="20"/>
                <w:szCs w:val="18"/>
              </w:rPr>
              <w:lastRenderedPageBreak/>
              <w:t>1</w:t>
            </w:r>
          </w:p>
        </w:tc>
        <w:tc>
          <w:tcPr>
            <w:tcW w:w="1254" w:type="dxa"/>
          </w:tcPr>
          <w:p w:rsidR="0088680D" w:rsidRDefault="00B06A60">
            <w:pPr>
              <w:jc w:val="center"/>
              <w:rPr>
                <w:sz w:val="20"/>
                <w:szCs w:val="18"/>
              </w:rPr>
            </w:pPr>
            <w:r>
              <w:rPr>
                <w:rFonts w:hint="eastAsia"/>
                <w:sz w:val="20"/>
                <w:szCs w:val="18"/>
              </w:rPr>
              <w:t>额定</w:t>
            </w:r>
            <w:r>
              <w:rPr>
                <w:sz w:val="20"/>
                <w:szCs w:val="18"/>
              </w:rPr>
              <w:t>容量</w:t>
            </w:r>
          </w:p>
        </w:tc>
        <w:tc>
          <w:tcPr>
            <w:tcW w:w="4961" w:type="dxa"/>
          </w:tcPr>
          <w:p w:rsidR="0088680D" w:rsidRDefault="0074088D">
            <w:pPr>
              <w:rPr>
                <w:sz w:val="20"/>
                <w:szCs w:val="18"/>
              </w:rPr>
            </w:pPr>
            <w:r>
              <w:rPr>
                <w:sz w:val="20"/>
                <w:szCs w:val="18"/>
              </w:rPr>
              <w:t>≥</w:t>
            </w:r>
            <w:r w:rsidR="009E19DC">
              <w:rPr>
                <w:sz w:val="20"/>
                <w:szCs w:val="18"/>
              </w:rPr>
              <w:t>280</w:t>
            </w:r>
            <w:r w:rsidR="00B06A60">
              <w:rPr>
                <w:sz w:val="20"/>
                <w:szCs w:val="18"/>
              </w:rPr>
              <w:t>Ah</w:t>
            </w:r>
          </w:p>
        </w:tc>
        <w:tc>
          <w:tcPr>
            <w:tcW w:w="2708" w:type="dxa"/>
          </w:tcPr>
          <w:p w:rsidR="0088680D" w:rsidRDefault="00B06A60">
            <w:pPr>
              <w:rPr>
                <w:sz w:val="20"/>
                <w:szCs w:val="18"/>
              </w:rPr>
            </w:pPr>
            <w:r>
              <w:rPr>
                <w:rFonts w:hint="eastAsia"/>
                <w:sz w:val="20"/>
                <w:szCs w:val="18"/>
              </w:rPr>
              <w:t>2</w:t>
            </w:r>
            <w:r>
              <w:rPr>
                <w:sz w:val="20"/>
                <w:szCs w:val="18"/>
              </w:rPr>
              <w:t>5℃</w:t>
            </w:r>
            <w:r>
              <w:rPr>
                <w:rFonts w:hint="eastAsia"/>
                <w:sz w:val="20"/>
                <w:szCs w:val="18"/>
              </w:rPr>
              <w:t>，</w:t>
            </w:r>
            <w:r>
              <w:rPr>
                <w:rFonts w:hint="eastAsia"/>
                <w:sz w:val="20"/>
                <w:szCs w:val="18"/>
              </w:rPr>
              <w:t>0</w:t>
            </w:r>
            <w:r>
              <w:rPr>
                <w:sz w:val="20"/>
                <w:szCs w:val="18"/>
              </w:rPr>
              <w:t>.2C</w:t>
            </w:r>
            <w:r>
              <w:rPr>
                <w:rFonts w:hint="eastAsia"/>
                <w:sz w:val="20"/>
                <w:szCs w:val="18"/>
              </w:rPr>
              <w:t>，</w:t>
            </w:r>
            <w:r>
              <w:rPr>
                <w:rFonts w:hint="eastAsia"/>
                <w:sz w:val="20"/>
                <w:szCs w:val="18"/>
              </w:rPr>
              <w:t>2</w:t>
            </w:r>
            <w:r>
              <w:rPr>
                <w:sz w:val="20"/>
                <w:szCs w:val="18"/>
              </w:rPr>
              <w:t>.5</w:t>
            </w:r>
            <w:r>
              <w:rPr>
                <w:rFonts w:hint="eastAsia"/>
                <w:sz w:val="20"/>
                <w:szCs w:val="18"/>
              </w:rPr>
              <w:t>~</w:t>
            </w:r>
            <w:r>
              <w:rPr>
                <w:sz w:val="20"/>
                <w:szCs w:val="18"/>
              </w:rPr>
              <w:t>3.65V</w:t>
            </w:r>
            <w:r>
              <w:rPr>
                <w:rFonts w:hint="eastAsia"/>
                <w:sz w:val="20"/>
                <w:szCs w:val="18"/>
              </w:rPr>
              <w:t>，</w:t>
            </w:r>
            <w:r>
              <w:rPr>
                <w:sz w:val="20"/>
                <w:szCs w:val="18"/>
              </w:rPr>
              <w:t>新鲜电池状态</w:t>
            </w:r>
          </w:p>
        </w:tc>
      </w:tr>
      <w:tr w:rsidR="0088680D" w:rsidTr="0074088D">
        <w:trPr>
          <w:trHeight w:val="316"/>
        </w:trPr>
        <w:tc>
          <w:tcPr>
            <w:tcW w:w="726" w:type="dxa"/>
            <w:vMerge w:val="restart"/>
          </w:tcPr>
          <w:p w:rsidR="0088680D" w:rsidRDefault="00B06A60">
            <w:pPr>
              <w:jc w:val="center"/>
              <w:rPr>
                <w:sz w:val="20"/>
                <w:szCs w:val="18"/>
              </w:rPr>
            </w:pPr>
            <w:r>
              <w:rPr>
                <w:sz w:val="20"/>
                <w:szCs w:val="18"/>
              </w:rPr>
              <w:t>2</w:t>
            </w:r>
          </w:p>
        </w:tc>
        <w:tc>
          <w:tcPr>
            <w:tcW w:w="1254" w:type="dxa"/>
            <w:vMerge w:val="restart"/>
          </w:tcPr>
          <w:p w:rsidR="0088680D" w:rsidRDefault="00B06A60">
            <w:pPr>
              <w:jc w:val="center"/>
              <w:rPr>
                <w:sz w:val="20"/>
                <w:szCs w:val="18"/>
              </w:rPr>
            </w:pPr>
            <w:r>
              <w:rPr>
                <w:sz w:val="20"/>
                <w:szCs w:val="18"/>
              </w:rPr>
              <w:t>工作电压范围</w:t>
            </w:r>
          </w:p>
        </w:tc>
        <w:tc>
          <w:tcPr>
            <w:tcW w:w="4961" w:type="dxa"/>
          </w:tcPr>
          <w:p w:rsidR="0088680D" w:rsidRDefault="00B06A60">
            <w:pPr>
              <w:rPr>
                <w:sz w:val="20"/>
                <w:szCs w:val="18"/>
              </w:rPr>
            </w:pPr>
            <w:r>
              <w:rPr>
                <w:sz w:val="20"/>
                <w:szCs w:val="18"/>
              </w:rPr>
              <w:t>2.5V~3.65V</w:t>
            </w:r>
          </w:p>
        </w:tc>
        <w:tc>
          <w:tcPr>
            <w:tcW w:w="2708" w:type="dxa"/>
          </w:tcPr>
          <w:p w:rsidR="0088680D" w:rsidRDefault="00B06A60">
            <w:pPr>
              <w:rPr>
                <w:sz w:val="20"/>
                <w:szCs w:val="18"/>
              </w:rPr>
            </w:pPr>
            <w:r>
              <w:rPr>
                <w:rFonts w:hint="eastAsia"/>
                <w:sz w:val="20"/>
                <w:szCs w:val="18"/>
              </w:rPr>
              <w:t>电芯温度</w:t>
            </w:r>
            <w:r>
              <w:rPr>
                <w:rFonts w:hint="eastAsia"/>
                <w:sz w:val="20"/>
                <w:szCs w:val="18"/>
              </w:rPr>
              <w:t xml:space="preserve"> T&gt;0</w:t>
            </w:r>
            <w:r>
              <w:rPr>
                <w:rFonts w:hint="eastAsia"/>
                <w:sz w:val="20"/>
                <w:szCs w:val="18"/>
              </w:rPr>
              <w:t>℃</w:t>
            </w:r>
          </w:p>
        </w:tc>
      </w:tr>
      <w:tr w:rsidR="0088680D" w:rsidTr="0074088D">
        <w:trPr>
          <w:trHeight w:val="316"/>
        </w:trPr>
        <w:tc>
          <w:tcPr>
            <w:tcW w:w="726" w:type="dxa"/>
            <w:vMerge/>
          </w:tcPr>
          <w:p w:rsidR="0088680D" w:rsidRDefault="0088680D">
            <w:pPr>
              <w:jc w:val="center"/>
              <w:rPr>
                <w:sz w:val="20"/>
                <w:szCs w:val="18"/>
              </w:rPr>
            </w:pPr>
          </w:p>
        </w:tc>
        <w:tc>
          <w:tcPr>
            <w:tcW w:w="1254" w:type="dxa"/>
            <w:vMerge/>
          </w:tcPr>
          <w:p w:rsidR="0088680D" w:rsidRDefault="0088680D">
            <w:pPr>
              <w:jc w:val="center"/>
              <w:rPr>
                <w:sz w:val="20"/>
                <w:szCs w:val="18"/>
              </w:rPr>
            </w:pPr>
          </w:p>
        </w:tc>
        <w:tc>
          <w:tcPr>
            <w:tcW w:w="4961" w:type="dxa"/>
          </w:tcPr>
          <w:p w:rsidR="0088680D" w:rsidRDefault="00B06A60">
            <w:pPr>
              <w:rPr>
                <w:sz w:val="20"/>
                <w:szCs w:val="18"/>
              </w:rPr>
            </w:pPr>
            <w:r>
              <w:rPr>
                <w:sz w:val="20"/>
                <w:szCs w:val="18"/>
              </w:rPr>
              <w:t>2.0</w:t>
            </w:r>
            <w:r>
              <w:rPr>
                <w:rFonts w:hint="eastAsia"/>
                <w:sz w:val="20"/>
                <w:szCs w:val="18"/>
              </w:rPr>
              <w:t>~</w:t>
            </w:r>
            <w:r>
              <w:rPr>
                <w:sz w:val="20"/>
                <w:szCs w:val="18"/>
              </w:rPr>
              <w:t>3.65V</w:t>
            </w:r>
          </w:p>
        </w:tc>
        <w:tc>
          <w:tcPr>
            <w:tcW w:w="2708" w:type="dxa"/>
          </w:tcPr>
          <w:p w:rsidR="0088680D" w:rsidRDefault="00B06A60">
            <w:pPr>
              <w:rPr>
                <w:sz w:val="20"/>
                <w:szCs w:val="18"/>
              </w:rPr>
            </w:pPr>
            <w:r>
              <w:rPr>
                <w:rFonts w:hint="eastAsia"/>
                <w:sz w:val="20"/>
                <w:szCs w:val="18"/>
              </w:rPr>
              <w:t>电芯温度</w:t>
            </w:r>
            <w:r>
              <w:rPr>
                <w:rFonts w:hint="eastAsia"/>
                <w:sz w:val="20"/>
                <w:szCs w:val="18"/>
              </w:rPr>
              <w:t xml:space="preserve"> T</w:t>
            </w:r>
            <w:r>
              <w:rPr>
                <w:rFonts w:hint="eastAsia"/>
                <w:sz w:val="20"/>
                <w:szCs w:val="18"/>
              </w:rPr>
              <w:t>≤</w:t>
            </w:r>
            <w:r>
              <w:rPr>
                <w:rFonts w:hint="eastAsia"/>
                <w:sz w:val="20"/>
                <w:szCs w:val="18"/>
              </w:rPr>
              <w:t>0</w:t>
            </w:r>
            <w:r>
              <w:rPr>
                <w:rFonts w:hint="eastAsia"/>
                <w:sz w:val="20"/>
                <w:szCs w:val="18"/>
              </w:rPr>
              <w:t>℃</w:t>
            </w:r>
          </w:p>
        </w:tc>
      </w:tr>
      <w:tr w:rsidR="0088680D" w:rsidTr="0074088D">
        <w:trPr>
          <w:trHeight w:val="316"/>
        </w:trPr>
        <w:tc>
          <w:tcPr>
            <w:tcW w:w="726" w:type="dxa"/>
          </w:tcPr>
          <w:p w:rsidR="0088680D" w:rsidRDefault="00B06A60">
            <w:pPr>
              <w:jc w:val="center"/>
              <w:rPr>
                <w:sz w:val="20"/>
                <w:szCs w:val="18"/>
              </w:rPr>
            </w:pPr>
            <w:r>
              <w:rPr>
                <w:sz w:val="20"/>
                <w:szCs w:val="18"/>
              </w:rPr>
              <w:t>3</w:t>
            </w:r>
          </w:p>
        </w:tc>
        <w:tc>
          <w:tcPr>
            <w:tcW w:w="1254" w:type="dxa"/>
          </w:tcPr>
          <w:p w:rsidR="0088680D" w:rsidRDefault="00B06A60">
            <w:pPr>
              <w:jc w:val="center"/>
              <w:rPr>
                <w:sz w:val="20"/>
                <w:szCs w:val="18"/>
              </w:rPr>
            </w:pPr>
            <w:r>
              <w:rPr>
                <w:rFonts w:hint="eastAsia"/>
                <w:sz w:val="20"/>
                <w:szCs w:val="18"/>
              </w:rPr>
              <w:t>交流内阻</w:t>
            </w:r>
          </w:p>
        </w:tc>
        <w:tc>
          <w:tcPr>
            <w:tcW w:w="4961" w:type="dxa"/>
          </w:tcPr>
          <w:p w:rsidR="0088680D" w:rsidRDefault="00B06A60" w:rsidP="0074088D">
            <w:pPr>
              <w:widowControl/>
              <w:rPr>
                <w:sz w:val="20"/>
                <w:szCs w:val="18"/>
              </w:rPr>
            </w:pPr>
            <w:r>
              <w:rPr>
                <w:sz w:val="20"/>
                <w:szCs w:val="18"/>
              </w:rPr>
              <w:t>≤0.</w:t>
            </w:r>
            <w:r w:rsidR="0074088D">
              <w:rPr>
                <w:sz w:val="20"/>
                <w:szCs w:val="18"/>
              </w:rPr>
              <w:t>4</w:t>
            </w:r>
            <w:r>
              <w:rPr>
                <w:sz w:val="20"/>
                <w:szCs w:val="18"/>
              </w:rPr>
              <w:t>mΩ</w:t>
            </w:r>
          </w:p>
        </w:tc>
        <w:tc>
          <w:tcPr>
            <w:tcW w:w="2708" w:type="dxa"/>
          </w:tcPr>
          <w:p w:rsidR="0088680D" w:rsidRDefault="00B06A60" w:rsidP="00997F55">
            <w:pPr>
              <w:rPr>
                <w:sz w:val="20"/>
                <w:szCs w:val="18"/>
              </w:rPr>
            </w:pPr>
            <w:r>
              <w:rPr>
                <w:sz w:val="20"/>
                <w:szCs w:val="18"/>
              </w:rPr>
              <w:t>新鲜电池</w:t>
            </w:r>
            <w:r>
              <w:rPr>
                <w:rFonts w:hint="eastAsia"/>
                <w:sz w:val="20"/>
                <w:szCs w:val="18"/>
              </w:rPr>
              <w:t>状态（</w:t>
            </w:r>
            <w:r w:rsidR="00997F55">
              <w:rPr>
                <w:sz w:val="20"/>
                <w:szCs w:val="18"/>
              </w:rPr>
              <w:t>40</w:t>
            </w:r>
            <w:r w:rsidR="00997F55">
              <w:rPr>
                <w:rFonts w:hint="eastAsia"/>
                <w:sz w:val="20"/>
                <w:szCs w:val="18"/>
              </w:rPr>
              <w:t>%</w:t>
            </w:r>
            <w:r>
              <w:rPr>
                <w:sz w:val="20"/>
                <w:szCs w:val="18"/>
              </w:rPr>
              <w:t>SOC</w:t>
            </w:r>
            <w:r>
              <w:rPr>
                <w:rFonts w:hint="eastAsia"/>
                <w:sz w:val="20"/>
                <w:szCs w:val="18"/>
              </w:rPr>
              <w:t>，</w:t>
            </w:r>
            <w:r>
              <w:rPr>
                <w:sz w:val="20"/>
                <w:szCs w:val="18"/>
              </w:rPr>
              <w:t xml:space="preserve"> </w:t>
            </w:r>
            <w:r>
              <w:rPr>
                <w:color w:val="000000" w:themeColor="text1"/>
                <w:sz w:val="20"/>
                <w:szCs w:val="18"/>
              </w:rPr>
              <w:t>1</w:t>
            </w:r>
            <w:r>
              <w:rPr>
                <w:rFonts w:hint="eastAsia"/>
                <w:color w:val="000000" w:themeColor="text1"/>
                <w:sz w:val="20"/>
                <w:szCs w:val="18"/>
              </w:rPr>
              <w:t>KHz@</w:t>
            </w:r>
            <w:r>
              <w:rPr>
                <w:color w:val="000000" w:themeColor="text1"/>
                <w:sz w:val="20"/>
                <w:szCs w:val="18"/>
              </w:rPr>
              <w:t>25</w:t>
            </w:r>
            <w:r>
              <w:rPr>
                <w:rFonts w:hint="eastAsia"/>
                <w:color w:val="000000" w:themeColor="text1"/>
                <w:sz w:val="20"/>
                <w:szCs w:val="18"/>
              </w:rPr>
              <w:t>℃</w:t>
            </w:r>
            <w:r>
              <w:rPr>
                <w:rFonts w:hint="eastAsia"/>
                <w:sz w:val="20"/>
                <w:szCs w:val="18"/>
              </w:rPr>
              <w:t>）</w:t>
            </w:r>
          </w:p>
        </w:tc>
      </w:tr>
      <w:tr w:rsidR="0088680D" w:rsidRPr="0089768B" w:rsidTr="0074088D">
        <w:trPr>
          <w:trHeight w:val="301"/>
        </w:trPr>
        <w:tc>
          <w:tcPr>
            <w:tcW w:w="726" w:type="dxa"/>
          </w:tcPr>
          <w:p w:rsidR="0088680D" w:rsidRDefault="00B06A60">
            <w:pPr>
              <w:jc w:val="center"/>
              <w:rPr>
                <w:sz w:val="20"/>
                <w:szCs w:val="18"/>
              </w:rPr>
            </w:pPr>
            <w:r>
              <w:rPr>
                <w:rFonts w:hint="eastAsia"/>
                <w:sz w:val="20"/>
                <w:szCs w:val="18"/>
              </w:rPr>
              <w:t>4</w:t>
            </w:r>
          </w:p>
        </w:tc>
        <w:tc>
          <w:tcPr>
            <w:tcW w:w="1254" w:type="dxa"/>
          </w:tcPr>
          <w:p w:rsidR="0088680D" w:rsidRDefault="00B06A60">
            <w:pPr>
              <w:jc w:val="center"/>
              <w:rPr>
                <w:sz w:val="20"/>
                <w:szCs w:val="18"/>
              </w:rPr>
            </w:pPr>
            <w:r>
              <w:rPr>
                <w:rFonts w:hint="eastAsia"/>
                <w:sz w:val="20"/>
                <w:szCs w:val="18"/>
              </w:rPr>
              <w:t>直流内阻</w:t>
            </w:r>
          </w:p>
        </w:tc>
        <w:tc>
          <w:tcPr>
            <w:tcW w:w="4961" w:type="dxa"/>
          </w:tcPr>
          <w:p w:rsidR="0088680D" w:rsidRDefault="00B06A60" w:rsidP="00047BF7">
            <w:pPr>
              <w:widowControl/>
              <w:rPr>
                <w:sz w:val="20"/>
                <w:szCs w:val="18"/>
              </w:rPr>
            </w:pPr>
            <w:r>
              <w:rPr>
                <w:sz w:val="20"/>
                <w:szCs w:val="18"/>
              </w:rPr>
              <w:t>≤</w:t>
            </w:r>
            <w:r w:rsidR="00047BF7">
              <w:rPr>
                <w:sz w:val="20"/>
                <w:szCs w:val="18"/>
              </w:rPr>
              <w:t>1.5</w:t>
            </w:r>
            <w:r>
              <w:rPr>
                <w:sz w:val="20"/>
                <w:szCs w:val="18"/>
              </w:rPr>
              <w:t>mΩ</w:t>
            </w:r>
          </w:p>
        </w:tc>
        <w:tc>
          <w:tcPr>
            <w:tcW w:w="2708" w:type="dxa"/>
          </w:tcPr>
          <w:p w:rsidR="0088680D" w:rsidRDefault="00B06A60" w:rsidP="00A63E3A">
            <w:pPr>
              <w:rPr>
                <w:sz w:val="20"/>
                <w:szCs w:val="18"/>
              </w:rPr>
            </w:pPr>
            <w:r>
              <w:rPr>
                <w:sz w:val="20"/>
                <w:szCs w:val="18"/>
              </w:rPr>
              <w:t>新鲜电池</w:t>
            </w:r>
            <w:r>
              <w:rPr>
                <w:rFonts w:hint="eastAsia"/>
                <w:sz w:val="20"/>
                <w:szCs w:val="18"/>
              </w:rPr>
              <w:t>状态（</w:t>
            </w:r>
            <w:r w:rsidR="003C18CD">
              <w:rPr>
                <w:sz w:val="20"/>
                <w:szCs w:val="18"/>
              </w:rPr>
              <w:t>4</w:t>
            </w:r>
            <w:r w:rsidR="00997F55">
              <w:rPr>
                <w:sz w:val="20"/>
                <w:szCs w:val="18"/>
              </w:rPr>
              <w:t>0</w:t>
            </w:r>
            <w:r w:rsidR="00997F55">
              <w:rPr>
                <w:rFonts w:hint="eastAsia"/>
                <w:sz w:val="20"/>
                <w:szCs w:val="18"/>
              </w:rPr>
              <w:t>%</w:t>
            </w:r>
            <w:r>
              <w:rPr>
                <w:sz w:val="20"/>
                <w:szCs w:val="18"/>
              </w:rPr>
              <w:t>SOC</w:t>
            </w:r>
            <w:r>
              <w:rPr>
                <w:rFonts w:hint="eastAsia"/>
                <w:sz w:val="20"/>
                <w:szCs w:val="18"/>
              </w:rPr>
              <w:t>，</w:t>
            </w:r>
            <w:r>
              <w:rPr>
                <w:rFonts w:hint="eastAsia"/>
                <w:color w:val="000000" w:themeColor="text1"/>
                <w:sz w:val="20"/>
                <w:szCs w:val="18"/>
              </w:rPr>
              <w:t>@</w:t>
            </w:r>
            <w:r>
              <w:rPr>
                <w:color w:val="000000" w:themeColor="text1"/>
                <w:sz w:val="20"/>
                <w:szCs w:val="18"/>
              </w:rPr>
              <w:t>25</w:t>
            </w:r>
            <w:r>
              <w:rPr>
                <w:rFonts w:hint="eastAsia"/>
                <w:color w:val="000000" w:themeColor="text1"/>
                <w:sz w:val="20"/>
                <w:szCs w:val="18"/>
              </w:rPr>
              <w:t>℃</w:t>
            </w:r>
            <w:r w:rsidR="00A63E3A">
              <w:rPr>
                <w:rFonts w:hint="eastAsia"/>
                <w:color w:val="000000" w:themeColor="text1"/>
                <w:sz w:val="20"/>
                <w:szCs w:val="18"/>
              </w:rPr>
              <w:t>，</w:t>
            </w:r>
            <w:r w:rsidR="00A63E3A">
              <w:rPr>
                <w:rFonts w:hint="eastAsia"/>
                <w:color w:val="000000" w:themeColor="text1"/>
                <w:sz w:val="20"/>
                <w:szCs w:val="18"/>
              </w:rPr>
              <w:t>1</w:t>
            </w:r>
            <w:r w:rsidR="00A63E3A">
              <w:rPr>
                <w:color w:val="000000" w:themeColor="text1"/>
                <w:sz w:val="20"/>
                <w:szCs w:val="18"/>
              </w:rPr>
              <w:t>C/10s</w:t>
            </w:r>
            <w:r>
              <w:rPr>
                <w:rFonts w:hint="eastAsia"/>
                <w:sz w:val="20"/>
                <w:szCs w:val="18"/>
              </w:rPr>
              <w:t>）</w:t>
            </w:r>
          </w:p>
        </w:tc>
      </w:tr>
      <w:tr w:rsidR="0088680D" w:rsidTr="0074088D">
        <w:trPr>
          <w:trHeight w:val="316"/>
        </w:trPr>
        <w:tc>
          <w:tcPr>
            <w:tcW w:w="726" w:type="dxa"/>
            <w:vMerge w:val="restart"/>
          </w:tcPr>
          <w:p w:rsidR="0088680D" w:rsidRDefault="00B06A60">
            <w:pPr>
              <w:jc w:val="center"/>
              <w:rPr>
                <w:sz w:val="20"/>
                <w:szCs w:val="18"/>
              </w:rPr>
            </w:pPr>
            <w:r>
              <w:rPr>
                <w:sz w:val="20"/>
                <w:szCs w:val="18"/>
              </w:rPr>
              <w:t>5</w:t>
            </w:r>
          </w:p>
        </w:tc>
        <w:tc>
          <w:tcPr>
            <w:tcW w:w="1254" w:type="dxa"/>
            <w:vMerge w:val="restart"/>
          </w:tcPr>
          <w:p w:rsidR="0088680D" w:rsidRDefault="00B06A60">
            <w:pPr>
              <w:jc w:val="center"/>
              <w:rPr>
                <w:sz w:val="20"/>
                <w:szCs w:val="18"/>
              </w:rPr>
            </w:pPr>
            <w:r>
              <w:rPr>
                <w:rFonts w:hint="eastAsia"/>
                <w:sz w:val="20"/>
                <w:szCs w:val="18"/>
              </w:rPr>
              <w:t>工作温度</w:t>
            </w:r>
          </w:p>
        </w:tc>
        <w:tc>
          <w:tcPr>
            <w:tcW w:w="4961" w:type="dxa"/>
          </w:tcPr>
          <w:p w:rsidR="0088680D" w:rsidRDefault="00B06A60">
            <w:pPr>
              <w:rPr>
                <w:sz w:val="20"/>
                <w:szCs w:val="18"/>
              </w:rPr>
            </w:pPr>
            <w:r>
              <w:rPr>
                <w:sz w:val="20"/>
                <w:szCs w:val="18"/>
              </w:rPr>
              <w:t>0</w:t>
            </w:r>
            <w:r>
              <w:rPr>
                <w:rFonts w:hint="eastAsia"/>
                <w:sz w:val="20"/>
                <w:szCs w:val="18"/>
              </w:rPr>
              <w:t>~</w:t>
            </w:r>
            <w:r>
              <w:rPr>
                <w:sz w:val="20"/>
                <w:szCs w:val="18"/>
              </w:rPr>
              <w:t>65℃</w:t>
            </w:r>
          </w:p>
        </w:tc>
        <w:tc>
          <w:tcPr>
            <w:tcW w:w="2708" w:type="dxa"/>
          </w:tcPr>
          <w:p w:rsidR="0088680D" w:rsidRDefault="00B06A60">
            <w:pPr>
              <w:rPr>
                <w:sz w:val="20"/>
                <w:szCs w:val="18"/>
              </w:rPr>
            </w:pPr>
            <w:r>
              <w:rPr>
                <w:sz w:val="20"/>
                <w:szCs w:val="18"/>
              </w:rPr>
              <w:t>充电</w:t>
            </w:r>
          </w:p>
        </w:tc>
      </w:tr>
      <w:tr w:rsidR="0088680D" w:rsidTr="0074088D">
        <w:trPr>
          <w:trHeight w:val="316"/>
        </w:trPr>
        <w:tc>
          <w:tcPr>
            <w:tcW w:w="726" w:type="dxa"/>
            <w:vMerge/>
          </w:tcPr>
          <w:p w:rsidR="0088680D" w:rsidRDefault="0088680D">
            <w:pPr>
              <w:jc w:val="center"/>
              <w:rPr>
                <w:sz w:val="20"/>
                <w:szCs w:val="18"/>
              </w:rPr>
            </w:pPr>
          </w:p>
        </w:tc>
        <w:tc>
          <w:tcPr>
            <w:tcW w:w="1254" w:type="dxa"/>
            <w:vMerge/>
          </w:tcPr>
          <w:p w:rsidR="0088680D" w:rsidRDefault="0088680D">
            <w:pPr>
              <w:jc w:val="center"/>
              <w:rPr>
                <w:sz w:val="20"/>
                <w:szCs w:val="18"/>
              </w:rPr>
            </w:pPr>
          </w:p>
        </w:tc>
        <w:tc>
          <w:tcPr>
            <w:tcW w:w="4961" w:type="dxa"/>
          </w:tcPr>
          <w:p w:rsidR="0088680D" w:rsidRDefault="00B06A60">
            <w:pPr>
              <w:rPr>
                <w:sz w:val="20"/>
                <w:szCs w:val="18"/>
              </w:rPr>
            </w:pPr>
            <w:r>
              <w:rPr>
                <w:rFonts w:hint="eastAsia"/>
                <w:sz w:val="20"/>
                <w:szCs w:val="18"/>
              </w:rPr>
              <w:t>-</w:t>
            </w:r>
            <w:r>
              <w:rPr>
                <w:sz w:val="20"/>
                <w:szCs w:val="18"/>
              </w:rPr>
              <w:t>30</w:t>
            </w:r>
            <w:r>
              <w:rPr>
                <w:rFonts w:hint="eastAsia"/>
                <w:sz w:val="20"/>
                <w:szCs w:val="18"/>
              </w:rPr>
              <w:t>~</w:t>
            </w:r>
            <w:r>
              <w:rPr>
                <w:sz w:val="20"/>
                <w:szCs w:val="18"/>
              </w:rPr>
              <w:t>65℃</w:t>
            </w:r>
          </w:p>
        </w:tc>
        <w:tc>
          <w:tcPr>
            <w:tcW w:w="2708" w:type="dxa"/>
          </w:tcPr>
          <w:p w:rsidR="0088680D" w:rsidRDefault="00B06A60">
            <w:pPr>
              <w:rPr>
                <w:sz w:val="20"/>
                <w:szCs w:val="18"/>
              </w:rPr>
            </w:pPr>
            <w:r>
              <w:rPr>
                <w:sz w:val="20"/>
                <w:szCs w:val="18"/>
              </w:rPr>
              <w:t>放电</w:t>
            </w:r>
          </w:p>
        </w:tc>
      </w:tr>
      <w:tr w:rsidR="0088680D" w:rsidTr="0074088D">
        <w:trPr>
          <w:trHeight w:val="316"/>
        </w:trPr>
        <w:tc>
          <w:tcPr>
            <w:tcW w:w="726" w:type="dxa"/>
          </w:tcPr>
          <w:p w:rsidR="0088680D" w:rsidRDefault="00B06A60">
            <w:pPr>
              <w:jc w:val="center"/>
              <w:rPr>
                <w:sz w:val="20"/>
                <w:szCs w:val="18"/>
              </w:rPr>
            </w:pPr>
            <w:r>
              <w:rPr>
                <w:sz w:val="20"/>
                <w:szCs w:val="18"/>
              </w:rPr>
              <w:t>6</w:t>
            </w:r>
          </w:p>
        </w:tc>
        <w:tc>
          <w:tcPr>
            <w:tcW w:w="1254" w:type="dxa"/>
          </w:tcPr>
          <w:p w:rsidR="0088680D" w:rsidRDefault="00B06A60">
            <w:pPr>
              <w:jc w:val="center"/>
              <w:rPr>
                <w:sz w:val="20"/>
                <w:szCs w:val="18"/>
              </w:rPr>
            </w:pPr>
            <w:r>
              <w:rPr>
                <w:sz w:val="20"/>
                <w:szCs w:val="18"/>
              </w:rPr>
              <w:t>电池重量</w:t>
            </w:r>
          </w:p>
        </w:tc>
        <w:tc>
          <w:tcPr>
            <w:tcW w:w="4961" w:type="dxa"/>
          </w:tcPr>
          <w:p w:rsidR="0088680D" w:rsidRDefault="0074088D" w:rsidP="0074088D">
            <w:pPr>
              <w:rPr>
                <w:sz w:val="20"/>
                <w:szCs w:val="18"/>
              </w:rPr>
            </w:pPr>
            <w:r>
              <w:rPr>
                <w:sz w:val="20"/>
                <w:szCs w:val="18"/>
              </w:rPr>
              <w:t>5.42</w:t>
            </w:r>
            <w:r w:rsidR="00B06A60">
              <w:rPr>
                <w:sz w:val="20"/>
                <w:szCs w:val="18"/>
              </w:rPr>
              <w:t>±0.</w:t>
            </w:r>
            <w:r>
              <w:rPr>
                <w:sz w:val="20"/>
                <w:szCs w:val="18"/>
              </w:rPr>
              <w:t>3</w:t>
            </w:r>
            <w:r w:rsidR="00B06A60">
              <w:rPr>
                <w:sz w:val="20"/>
                <w:szCs w:val="18"/>
              </w:rPr>
              <w:t>kg</w:t>
            </w:r>
          </w:p>
        </w:tc>
        <w:tc>
          <w:tcPr>
            <w:tcW w:w="2708" w:type="dxa"/>
          </w:tcPr>
          <w:p w:rsidR="0088680D" w:rsidRDefault="0088680D">
            <w:pPr>
              <w:rPr>
                <w:sz w:val="20"/>
                <w:szCs w:val="18"/>
              </w:rPr>
            </w:pPr>
          </w:p>
        </w:tc>
      </w:tr>
      <w:tr w:rsidR="0088680D" w:rsidTr="0074088D">
        <w:trPr>
          <w:trHeight w:val="617"/>
        </w:trPr>
        <w:tc>
          <w:tcPr>
            <w:tcW w:w="726" w:type="dxa"/>
          </w:tcPr>
          <w:p w:rsidR="0088680D" w:rsidRDefault="00B06A60">
            <w:pPr>
              <w:jc w:val="center"/>
              <w:rPr>
                <w:sz w:val="20"/>
                <w:szCs w:val="18"/>
              </w:rPr>
            </w:pPr>
            <w:r>
              <w:rPr>
                <w:sz w:val="20"/>
                <w:szCs w:val="18"/>
              </w:rPr>
              <w:t>7</w:t>
            </w:r>
          </w:p>
        </w:tc>
        <w:tc>
          <w:tcPr>
            <w:tcW w:w="1254" w:type="dxa"/>
          </w:tcPr>
          <w:p w:rsidR="0088680D" w:rsidRDefault="00B06A60">
            <w:pPr>
              <w:jc w:val="center"/>
              <w:rPr>
                <w:sz w:val="20"/>
                <w:szCs w:val="18"/>
              </w:rPr>
            </w:pPr>
            <w:r>
              <w:rPr>
                <w:sz w:val="20"/>
                <w:szCs w:val="18"/>
              </w:rPr>
              <w:t>电池尺寸</w:t>
            </w:r>
          </w:p>
        </w:tc>
        <w:tc>
          <w:tcPr>
            <w:tcW w:w="4961" w:type="dxa"/>
          </w:tcPr>
          <w:p w:rsidR="0074088D" w:rsidRDefault="0074088D">
            <w:pPr>
              <w:rPr>
                <w:sz w:val="20"/>
                <w:szCs w:val="18"/>
              </w:rPr>
            </w:pPr>
            <w:r>
              <w:rPr>
                <w:rFonts w:hint="eastAsia"/>
                <w:sz w:val="20"/>
                <w:szCs w:val="18"/>
              </w:rPr>
              <w:t>宽度</w:t>
            </w:r>
            <w:r w:rsidR="00CC7E39">
              <w:rPr>
                <w:rFonts w:hint="eastAsia"/>
                <w:sz w:val="20"/>
                <w:szCs w:val="18"/>
              </w:rPr>
              <w:t>：</w:t>
            </w:r>
            <w:r w:rsidRPr="0074088D">
              <w:rPr>
                <w:rFonts w:hint="eastAsia"/>
                <w:sz w:val="20"/>
                <w:szCs w:val="18"/>
              </w:rPr>
              <w:t>173.7</w:t>
            </w:r>
            <w:r w:rsidRPr="0074088D">
              <w:rPr>
                <w:rFonts w:hint="eastAsia"/>
                <w:sz w:val="20"/>
                <w:szCs w:val="18"/>
              </w:rPr>
              <w:t>±</w:t>
            </w:r>
            <w:r w:rsidRPr="0074088D">
              <w:rPr>
                <w:rFonts w:hint="eastAsia"/>
                <w:sz w:val="20"/>
                <w:szCs w:val="18"/>
              </w:rPr>
              <w:t>0.5</w:t>
            </w:r>
            <w:r>
              <w:rPr>
                <w:rFonts w:hint="eastAsia"/>
                <w:sz w:val="20"/>
                <w:szCs w:val="18"/>
              </w:rPr>
              <w:t>mm</w:t>
            </w:r>
            <w:r>
              <w:rPr>
                <w:rFonts w:hint="eastAsia"/>
                <w:sz w:val="20"/>
                <w:szCs w:val="18"/>
              </w:rPr>
              <w:t>，</w:t>
            </w:r>
          </w:p>
          <w:p w:rsidR="0074088D" w:rsidRDefault="0074088D">
            <w:pPr>
              <w:rPr>
                <w:sz w:val="20"/>
                <w:szCs w:val="18"/>
              </w:rPr>
            </w:pPr>
            <w:r>
              <w:rPr>
                <w:rFonts w:hint="eastAsia"/>
                <w:sz w:val="20"/>
                <w:szCs w:val="18"/>
              </w:rPr>
              <w:t>厚度</w:t>
            </w:r>
            <w:r w:rsidR="00CC7E39">
              <w:rPr>
                <w:rFonts w:hint="eastAsia"/>
                <w:sz w:val="20"/>
                <w:szCs w:val="18"/>
              </w:rPr>
              <w:t>：</w:t>
            </w:r>
            <w:r w:rsidRPr="0074088D">
              <w:rPr>
                <w:rFonts w:hint="eastAsia"/>
                <w:sz w:val="20"/>
                <w:szCs w:val="18"/>
              </w:rPr>
              <w:t>72</w:t>
            </w:r>
            <w:r w:rsidRPr="0074088D">
              <w:rPr>
                <w:rFonts w:hint="eastAsia"/>
                <w:sz w:val="20"/>
                <w:szCs w:val="18"/>
              </w:rPr>
              <w:t>±</w:t>
            </w:r>
            <w:r w:rsidRPr="0074088D">
              <w:rPr>
                <w:rFonts w:hint="eastAsia"/>
                <w:sz w:val="20"/>
                <w:szCs w:val="18"/>
              </w:rPr>
              <w:t>0.5</w:t>
            </w:r>
            <w:r>
              <w:rPr>
                <w:rFonts w:hint="eastAsia"/>
                <w:sz w:val="20"/>
                <w:szCs w:val="18"/>
              </w:rPr>
              <w:t>mm</w:t>
            </w:r>
          </w:p>
          <w:p w:rsidR="0088680D" w:rsidRDefault="0074088D">
            <w:pPr>
              <w:rPr>
                <w:sz w:val="20"/>
                <w:szCs w:val="18"/>
              </w:rPr>
            </w:pPr>
            <w:r>
              <w:rPr>
                <w:rFonts w:hint="eastAsia"/>
                <w:sz w:val="20"/>
                <w:szCs w:val="18"/>
              </w:rPr>
              <w:t>总高</w:t>
            </w:r>
            <w:r w:rsidR="00CC7E39">
              <w:rPr>
                <w:rFonts w:hint="eastAsia"/>
                <w:sz w:val="20"/>
                <w:szCs w:val="18"/>
              </w:rPr>
              <w:t>：</w:t>
            </w:r>
            <w:r w:rsidRPr="0074088D">
              <w:rPr>
                <w:rFonts w:hint="eastAsia"/>
                <w:sz w:val="20"/>
                <w:szCs w:val="18"/>
              </w:rPr>
              <w:t>207.5</w:t>
            </w:r>
            <w:r w:rsidRPr="0074088D">
              <w:rPr>
                <w:rFonts w:hint="eastAsia"/>
                <w:sz w:val="20"/>
                <w:szCs w:val="18"/>
              </w:rPr>
              <w:t>±</w:t>
            </w:r>
            <w:r w:rsidRPr="0074088D">
              <w:rPr>
                <w:rFonts w:hint="eastAsia"/>
                <w:sz w:val="20"/>
                <w:szCs w:val="18"/>
              </w:rPr>
              <w:t>0.5mm</w:t>
            </w:r>
            <w:r>
              <w:rPr>
                <w:rFonts w:hint="eastAsia"/>
                <w:sz w:val="20"/>
                <w:szCs w:val="18"/>
              </w:rPr>
              <w:t>（含极柱）</w:t>
            </w:r>
          </w:p>
          <w:p w:rsidR="0074088D" w:rsidRDefault="0074088D" w:rsidP="00997F55">
            <w:pPr>
              <w:rPr>
                <w:sz w:val="20"/>
                <w:szCs w:val="18"/>
              </w:rPr>
            </w:pPr>
            <w:r>
              <w:rPr>
                <w:sz w:val="20"/>
                <w:szCs w:val="18"/>
              </w:rPr>
              <w:t>肩高</w:t>
            </w:r>
            <w:r w:rsidR="00CC7E39">
              <w:rPr>
                <w:rFonts w:hint="eastAsia"/>
                <w:sz w:val="20"/>
                <w:szCs w:val="18"/>
              </w:rPr>
              <w:t>：</w:t>
            </w:r>
            <w:r w:rsidR="00997F55">
              <w:rPr>
                <w:sz w:val="20"/>
                <w:szCs w:val="18"/>
              </w:rPr>
              <w:t>204.6</w:t>
            </w:r>
            <w:r>
              <w:rPr>
                <w:sz w:val="20"/>
                <w:szCs w:val="18"/>
              </w:rPr>
              <w:t>±</w:t>
            </w:r>
            <w:r w:rsidR="00997F55">
              <w:rPr>
                <w:sz w:val="20"/>
                <w:szCs w:val="18"/>
              </w:rPr>
              <w:t>0.5</w:t>
            </w:r>
            <w:r>
              <w:rPr>
                <w:sz w:val="20"/>
                <w:szCs w:val="18"/>
              </w:rPr>
              <w:t>mm</w:t>
            </w:r>
          </w:p>
        </w:tc>
        <w:tc>
          <w:tcPr>
            <w:tcW w:w="2708" w:type="dxa"/>
          </w:tcPr>
          <w:p w:rsidR="0088680D" w:rsidRDefault="00B06A60" w:rsidP="0074088D">
            <w:pPr>
              <w:rPr>
                <w:sz w:val="20"/>
                <w:szCs w:val="18"/>
              </w:rPr>
            </w:pPr>
            <w:r>
              <w:rPr>
                <w:sz w:val="20"/>
                <w:szCs w:val="18"/>
              </w:rPr>
              <w:t>厚度</w:t>
            </w:r>
            <w:r>
              <w:rPr>
                <w:rFonts w:hint="eastAsia"/>
                <w:sz w:val="20"/>
                <w:szCs w:val="18"/>
              </w:rPr>
              <w:t>要求</w:t>
            </w:r>
            <w:r>
              <w:rPr>
                <w:sz w:val="20"/>
                <w:szCs w:val="18"/>
              </w:rPr>
              <w:t>在</w:t>
            </w:r>
            <w:r w:rsidR="0074088D">
              <w:rPr>
                <w:sz w:val="20"/>
                <w:szCs w:val="18"/>
              </w:rPr>
              <w:t>3</w:t>
            </w:r>
            <w:r>
              <w:rPr>
                <w:sz w:val="20"/>
                <w:szCs w:val="18"/>
              </w:rPr>
              <w:t>00kgf</w:t>
            </w:r>
            <w:r w:rsidR="0074088D">
              <w:rPr>
                <w:sz w:val="20"/>
                <w:szCs w:val="18"/>
              </w:rPr>
              <w:t>下</w:t>
            </w:r>
            <w:r>
              <w:rPr>
                <w:sz w:val="20"/>
                <w:szCs w:val="18"/>
              </w:rPr>
              <w:t>测试</w:t>
            </w:r>
          </w:p>
          <w:p w:rsidR="0074088D" w:rsidRPr="0074088D" w:rsidRDefault="0074088D" w:rsidP="00A63E3A">
            <w:pPr>
              <w:rPr>
                <w:sz w:val="20"/>
                <w:szCs w:val="18"/>
              </w:rPr>
            </w:pPr>
            <w:r>
              <w:rPr>
                <w:rFonts w:hint="eastAsia"/>
                <w:sz w:val="20"/>
                <w:szCs w:val="18"/>
              </w:rPr>
              <w:t>（</w:t>
            </w:r>
            <w:r w:rsidR="00CC7E39">
              <w:rPr>
                <w:rFonts w:hint="eastAsia"/>
                <w:sz w:val="20"/>
                <w:szCs w:val="18"/>
              </w:rPr>
              <w:t>出货</w:t>
            </w:r>
            <w:r w:rsidR="00997F55">
              <w:rPr>
                <w:sz w:val="20"/>
                <w:szCs w:val="18"/>
              </w:rPr>
              <w:t>40</w:t>
            </w:r>
            <w:r w:rsidR="00997F55">
              <w:rPr>
                <w:rFonts w:hint="eastAsia"/>
                <w:sz w:val="20"/>
                <w:szCs w:val="18"/>
              </w:rPr>
              <w:t>%</w:t>
            </w:r>
            <w:r w:rsidR="00CC7E39">
              <w:rPr>
                <w:sz w:val="20"/>
                <w:szCs w:val="18"/>
              </w:rPr>
              <w:t>SOC</w:t>
            </w:r>
            <w:r w:rsidR="00CC7E39">
              <w:rPr>
                <w:rFonts w:hint="eastAsia"/>
                <w:sz w:val="20"/>
                <w:szCs w:val="18"/>
              </w:rPr>
              <w:t>，</w:t>
            </w:r>
            <w:r>
              <w:rPr>
                <w:rFonts w:hint="eastAsia"/>
                <w:sz w:val="20"/>
                <w:szCs w:val="18"/>
              </w:rPr>
              <w:t>包含膜）</w:t>
            </w:r>
          </w:p>
        </w:tc>
      </w:tr>
      <w:tr w:rsidR="0088680D" w:rsidRPr="00D61246" w:rsidTr="0074088D">
        <w:trPr>
          <w:trHeight w:val="1013"/>
        </w:trPr>
        <w:tc>
          <w:tcPr>
            <w:tcW w:w="726" w:type="dxa"/>
          </w:tcPr>
          <w:p w:rsidR="0088680D" w:rsidRDefault="00B06A60">
            <w:pPr>
              <w:jc w:val="center"/>
              <w:rPr>
                <w:sz w:val="20"/>
                <w:szCs w:val="18"/>
              </w:rPr>
            </w:pPr>
            <w:r>
              <w:rPr>
                <w:sz w:val="20"/>
                <w:szCs w:val="18"/>
              </w:rPr>
              <w:t>8</w:t>
            </w:r>
          </w:p>
        </w:tc>
        <w:tc>
          <w:tcPr>
            <w:tcW w:w="1254" w:type="dxa"/>
          </w:tcPr>
          <w:p w:rsidR="0088680D" w:rsidRDefault="00B06A60">
            <w:pPr>
              <w:jc w:val="center"/>
              <w:rPr>
                <w:sz w:val="20"/>
                <w:szCs w:val="18"/>
              </w:rPr>
            </w:pPr>
            <w:r>
              <w:rPr>
                <w:rFonts w:hint="eastAsia"/>
                <w:sz w:val="20"/>
                <w:szCs w:val="18"/>
              </w:rPr>
              <w:t>循环次数</w:t>
            </w:r>
          </w:p>
        </w:tc>
        <w:tc>
          <w:tcPr>
            <w:tcW w:w="4961" w:type="dxa"/>
          </w:tcPr>
          <w:p w:rsidR="0088680D" w:rsidRDefault="00B06A60">
            <w:pPr>
              <w:rPr>
                <w:sz w:val="20"/>
                <w:szCs w:val="18"/>
              </w:rPr>
            </w:pPr>
            <w:r>
              <w:rPr>
                <w:sz w:val="20"/>
                <w:szCs w:val="18"/>
              </w:rPr>
              <w:t>2</w:t>
            </w:r>
            <w:r>
              <w:rPr>
                <w:rFonts w:hint="eastAsia"/>
                <w:sz w:val="20"/>
                <w:szCs w:val="18"/>
              </w:rPr>
              <w:t>5</w:t>
            </w:r>
            <w:r>
              <w:rPr>
                <w:rFonts w:hint="eastAsia"/>
                <w:sz w:val="20"/>
                <w:szCs w:val="18"/>
              </w:rPr>
              <w:t>℃，</w:t>
            </w:r>
            <w:r>
              <w:rPr>
                <w:rFonts w:hint="eastAsia"/>
                <w:sz w:val="20"/>
                <w:szCs w:val="18"/>
              </w:rPr>
              <w:t>0.5C/0.5C</w:t>
            </w:r>
            <w:r>
              <w:rPr>
                <w:rFonts w:hint="eastAsia"/>
                <w:sz w:val="20"/>
                <w:szCs w:val="18"/>
              </w:rPr>
              <w:t>，</w:t>
            </w:r>
            <w:r>
              <w:rPr>
                <w:rFonts w:hint="eastAsia"/>
                <w:sz w:val="20"/>
                <w:szCs w:val="18"/>
              </w:rPr>
              <w:t>100% DOD</w:t>
            </w:r>
            <w:r>
              <w:rPr>
                <w:rFonts w:hint="eastAsia"/>
                <w:sz w:val="20"/>
                <w:szCs w:val="18"/>
              </w:rPr>
              <w:t>，</w:t>
            </w:r>
            <w:r>
              <w:rPr>
                <w:sz w:val="20"/>
                <w:szCs w:val="18"/>
              </w:rPr>
              <w:t>12000</w:t>
            </w:r>
            <w:r>
              <w:rPr>
                <w:rFonts w:hint="eastAsia"/>
                <w:sz w:val="20"/>
                <w:szCs w:val="18"/>
              </w:rPr>
              <w:t>次</w:t>
            </w:r>
            <w:r>
              <w:rPr>
                <w:rFonts w:hint="eastAsia"/>
                <w:sz w:val="20"/>
                <w:szCs w:val="18"/>
              </w:rPr>
              <w:t>@</w:t>
            </w:r>
            <w:r>
              <w:rPr>
                <w:sz w:val="20"/>
                <w:szCs w:val="18"/>
              </w:rPr>
              <w:t>6</w:t>
            </w:r>
            <w:r>
              <w:rPr>
                <w:rFonts w:hint="eastAsia"/>
                <w:sz w:val="20"/>
                <w:szCs w:val="18"/>
              </w:rPr>
              <w:t>0%EOL</w:t>
            </w:r>
            <w:r>
              <w:rPr>
                <w:rFonts w:hint="eastAsia"/>
                <w:sz w:val="20"/>
                <w:szCs w:val="18"/>
              </w:rPr>
              <w:t>；</w:t>
            </w:r>
          </w:p>
          <w:p w:rsidR="0088680D" w:rsidRDefault="00B06A60">
            <w:pPr>
              <w:rPr>
                <w:sz w:val="20"/>
                <w:szCs w:val="18"/>
              </w:rPr>
            </w:pPr>
            <w:r>
              <w:rPr>
                <w:rFonts w:hint="eastAsia"/>
                <w:sz w:val="20"/>
                <w:szCs w:val="18"/>
              </w:rPr>
              <w:t>35</w:t>
            </w:r>
            <w:r>
              <w:rPr>
                <w:rFonts w:hint="eastAsia"/>
                <w:sz w:val="20"/>
                <w:szCs w:val="18"/>
              </w:rPr>
              <w:t>℃，</w:t>
            </w:r>
            <w:r>
              <w:rPr>
                <w:rFonts w:hint="eastAsia"/>
                <w:sz w:val="20"/>
                <w:szCs w:val="18"/>
              </w:rPr>
              <w:t>0.5C/0.5C</w:t>
            </w:r>
            <w:r>
              <w:rPr>
                <w:rFonts w:hint="eastAsia"/>
                <w:sz w:val="20"/>
                <w:szCs w:val="18"/>
              </w:rPr>
              <w:t>，</w:t>
            </w:r>
            <w:r>
              <w:rPr>
                <w:rFonts w:hint="eastAsia"/>
                <w:sz w:val="20"/>
                <w:szCs w:val="18"/>
              </w:rPr>
              <w:t>100% DOD</w:t>
            </w:r>
            <w:r>
              <w:rPr>
                <w:rFonts w:hint="eastAsia"/>
                <w:sz w:val="20"/>
                <w:szCs w:val="18"/>
              </w:rPr>
              <w:t>，</w:t>
            </w:r>
            <w:r>
              <w:rPr>
                <w:sz w:val="20"/>
                <w:szCs w:val="18"/>
              </w:rPr>
              <w:t>9</w:t>
            </w:r>
            <w:r>
              <w:rPr>
                <w:rFonts w:hint="eastAsia"/>
                <w:sz w:val="20"/>
                <w:szCs w:val="18"/>
              </w:rPr>
              <w:t>00</w:t>
            </w:r>
            <w:r>
              <w:rPr>
                <w:sz w:val="20"/>
                <w:szCs w:val="18"/>
              </w:rPr>
              <w:t>0</w:t>
            </w:r>
            <w:r>
              <w:rPr>
                <w:rFonts w:hint="eastAsia"/>
                <w:sz w:val="20"/>
                <w:szCs w:val="18"/>
              </w:rPr>
              <w:t>次</w:t>
            </w:r>
            <w:r>
              <w:rPr>
                <w:rFonts w:hint="eastAsia"/>
                <w:sz w:val="20"/>
                <w:szCs w:val="18"/>
              </w:rPr>
              <w:t>@</w:t>
            </w:r>
            <w:r>
              <w:rPr>
                <w:sz w:val="20"/>
                <w:szCs w:val="18"/>
              </w:rPr>
              <w:t>6</w:t>
            </w:r>
            <w:r>
              <w:rPr>
                <w:rFonts w:hint="eastAsia"/>
                <w:sz w:val="20"/>
                <w:szCs w:val="18"/>
              </w:rPr>
              <w:t>0%EOL</w:t>
            </w:r>
            <w:r>
              <w:rPr>
                <w:rFonts w:hint="eastAsia"/>
                <w:sz w:val="20"/>
                <w:szCs w:val="18"/>
              </w:rPr>
              <w:t>；</w:t>
            </w:r>
          </w:p>
          <w:p w:rsidR="0088680D" w:rsidRDefault="00B06A60">
            <w:pPr>
              <w:rPr>
                <w:sz w:val="20"/>
                <w:szCs w:val="18"/>
              </w:rPr>
            </w:pPr>
            <w:r>
              <w:rPr>
                <w:sz w:val="20"/>
                <w:szCs w:val="18"/>
              </w:rPr>
              <w:t>4</w:t>
            </w:r>
            <w:r>
              <w:rPr>
                <w:rFonts w:hint="eastAsia"/>
                <w:sz w:val="20"/>
                <w:szCs w:val="18"/>
              </w:rPr>
              <w:t>5</w:t>
            </w:r>
            <w:r>
              <w:rPr>
                <w:rFonts w:hint="eastAsia"/>
                <w:sz w:val="20"/>
                <w:szCs w:val="18"/>
              </w:rPr>
              <w:t>℃，</w:t>
            </w:r>
            <w:r>
              <w:rPr>
                <w:rFonts w:hint="eastAsia"/>
                <w:sz w:val="20"/>
                <w:szCs w:val="18"/>
              </w:rPr>
              <w:t>0.5C/0.5C</w:t>
            </w:r>
            <w:r>
              <w:rPr>
                <w:rFonts w:hint="eastAsia"/>
                <w:sz w:val="20"/>
                <w:szCs w:val="18"/>
              </w:rPr>
              <w:t>，</w:t>
            </w:r>
            <w:r>
              <w:rPr>
                <w:rFonts w:hint="eastAsia"/>
                <w:sz w:val="20"/>
                <w:szCs w:val="18"/>
              </w:rPr>
              <w:t>100% DOD</w:t>
            </w:r>
            <w:r>
              <w:rPr>
                <w:rFonts w:hint="eastAsia"/>
                <w:sz w:val="20"/>
                <w:szCs w:val="18"/>
              </w:rPr>
              <w:t>，</w:t>
            </w:r>
            <w:r>
              <w:rPr>
                <w:sz w:val="20"/>
                <w:szCs w:val="18"/>
              </w:rPr>
              <w:t>65</w:t>
            </w:r>
            <w:r>
              <w:rPr>
                <w:rFonts w:hint="eastAsia"/>
                <w:sz w:val="20"/>
                <w:szCs w:val="18"/>
              </w:rPr>
              <w:t>00</w:t>
            </w:r>
            <w:r>
              <w:rPr>
                <w:rFonts w:hint="eastAsia"/>
                <w:sz w:val="20"/>
                <w:szCs w:val="18"/>
              </w:rPr>
              <w:t>次</w:t>
            </w:r>
            <w:r>
              <w:rPr>
                <w:rFonts w:hint="eastAsia"/>
                <w:sz w:val="20"/>
                <w:szCs w:val="18"/>
              </w:rPr>
              <w:t>@</w:t>
            </w:r>
            <w:r>
              <w:rPr>
                <w:sz w:val="20"/>
                <w:szCs w:val="18"/>
              </w:rPr>
              <w:t>6</w:t>
            </w:r>
            <w:r>
              <w:rPr>
                <w:rFonts w:hint="eastAsia"/>
                <w:sz w:val="20"/>
                <w:szCs w:val="18"/>
              </w:rPr>
              <w:t>0%EOL</w:t>
            </w:r>
            <w:r>
              <w:rPr>
                <w:rFonts w:hint="eastAsia"/>
                <w:sz w:val="20"/>
                <w:szCs w:val="18"/>
              </w:rPr>
              <w:t>；</w:t>
            </w:r>
          </w:p>
          <w:p w:rsidR="0074088D" w:rsidRPr="0074088D" w:rsidRDefault="00B06A60">
            <w:pPr>
              <w:rPr>
                <w:sz w:val="20"/>
                <w:szCs w:val="18"/>
              </w:rPr>
            </w:pPr>
            <w:r>
              <w:rPr>
                <w:sz w:val="20"/>
                <w:szCs w:val="18"/>
              </w:rPr>
              <w:t>2</w:t>
            </w:r>
            <w:r>
              <w:rPr>
                <w:rFonts w:hint="eastAsia"/>
                <w:sz w:val="20"/>
                <w:szCs w:val="18"/>
              </w:rPr>
              <w:t>5</w:t>
            </w:r>
            <w:r>
              <w:rPr>
                <w:rFonts w:hint="eastAsia"/>
                <w:sz w:val="20"/>
                <w:szCs w:val="18"/>
              </w:rPr>
              <w:t>℃，</w:t>
            </w:r>
            <w:r>
              <w:rPr>
                <w:sz w:val="20"/>
                <w:szCs w:val="18"/>
              </w:rPr>
              <w:t>1</w:t>
            </w:r>
            <w:r>
              <w:rPr>
                <w:rFonts w:hint="eastAsia"/>
                <w:sz w:val="20"/>
                <w:szCs w:val="18"/>
              </w:rPr>
              <w:t>C/</w:t>
            </w:r>
            <w:r>
              <w:rPr>
                <w:sz w:val="20"/>
                <w:szCs w:val="18"/>
              </w:rPr>
              <w:t>1</w:t>
            </w:r>
            <w:r>
              <w:rPr>
                <w:rFonts w:hint="eastAsia"/>
                <w:sz w:val="20"/>
                <w:szCs w:val="18"/>
              </w:rPr>
              <w:t>C</w:t>
            </w:r>
            <w:r>
              <w:rPr>
                <w:rFonts w:hint="eastAsia"/>
                <w:sz w:val="20"/>
                <w:szCs w:val="18"/>
              </w:rPr>
              <w:t>，</w:t>
            </w:r>
            <w:r>
              <w:rPr>
                <w:rFonts w:hint="eastAsia"/>
                <w:sz w:val="20"/>
                <w:szCs w:val="18"/>
              </w:rPr>
              <w:t>100% DOD</w:t>
            </w:r>
            <w:r>
              <w:rPr>
                <w:rFonts w:hint="eastAsia"/>
                <w:sz w:val="20"/>
                <w:szCs w:val="18"/>
              </w:rPr>
              <w:t>，</w:t>
            </w:r>
            <w:r w:rsidR="00C84B4E">
              <w:rPr>
                <w:rFonts w:hint="eastAsia"/>
                <w:sz w:val="20"/>
                <w:szCs w:val="18"/>
              </w:rPr>
              <w:t>9</w:t>
            </w:r>
            <w:r w:rsidR="00C84B4E">
              <w:rPr>
                <w:sz w:val="20"/>
                <w:szCs w:val="18"/>
              </w:rPr>
              <w:t>000</w:t>
            </w:r>
            <w:r>
              <w:rPr>
                <w:rFonts w:hint="eastAsia"/>
                <w:sz w:val="20"/>
                <w:szCs w:val="18"/>
              </w:rPr>
              <w:t>次</w:t>
            </w:r>
            <w:r>
              <w:rPr>
                <w:rFonts w:hint="eastAsia"/>
                <w:sz w:val="20"/>
                <w:szCs w:val="18"/>
              </w:rPr>
              <w:t>@</w:t>
            </w:r>
            <w:r>
              <w:rPr>
                <w:sz w:val="20"/>
                <w:szCs w:val="18"/>
              </w:rPr>
              <w:t>6</w:t>
            </w:r>
            <w:r>
              <w:rPr>
                <w:rFonts w:hint="eastAsia"/>
                <w:sz w:val="20"/>
                <w:szCs w:val="18"/>
              </w:rPr>
              <w:t>0%EOL</w:t>
            </w:r>
            <w:r>
              <w:rPr>
                <w:rFonts w:hint="eastAsia"/>
                <w:sz w:val="20"/>
                <w:szCs w:val="18"/>
              </w:rPr>
              <w:t>；</w:t>
            </w:r>
          </w:p>
          <w:p w:rsidR="0088680D" w:rsidRDefault="00B06A60">
            <w:pPr>
              <w:rPr>
                <w:sz w:val="20"/>
                <w:szCs w:val="18"/>
              </w:rPr>
            </w:pPr>
            <w:r>
              <w:rPr>
                <w:rFonts w:hint="eastAsia"/>
                <w:sz w:val="20"/>
                <w:szCs w:val="18"/>
              </w:rPr>
              <w:t>35</w:t>
            </w:r>
            <w:r>
              <w:rPr>
                <w:rFonts w:hint="eastAsia"/>
                <w:sz w:val="20"/>
                <w:szCs w:val="18"/>
              </w:rPr>
              <w:t>℃，</w:t>
            </w:r>
            <w:r>
              <w:rPr>
                <w:sz w:val="20"/>
                <w:szCs w:val="18"/>
              </w:rPr>
              <w:t>1</w:t>
            </w:r>
            <w:r>
              <w:rPr>
                <w:rFonts w:hint="eastAsia"/>
                <w:sz w:val="20"/>
                <w:szCs w:val="18"/>
              </w:rPr>
              <w:t>C/</w:t>
            </w:r>
            <w:r>
              <w:rPr>
                <w:sz w:val="20"/>
                <w:szCs w:val="18"/>
              </w:rPr>
              <w:t>1</w:t>
            </w:r>
            <w:r>
              <w:rPr>
                <w:rFonts w:hint="eastAsia"/>
                <w:sz w:val="20"/>
                <w:szCs w:val="18"/>
              </w:rPr>
              <w:t>C</w:t>
            </w:r>
            <w:r w:rsidR="0074088D">
              <w:rPr>
                <w:rFonts w:hint="eastAsia"/>
                <w:sz w:val="20"/>
                <w:szCs w:val="18"/>
              </w:rPr>
              <w:t>，</w:t>
            </w:r>
            <w:r w:rsidR="0074088D">
              <w:rPr>
                <w:rFonts w:hint="eastAsia"/>
                <w:sz w:val="20"/>
                <w:szCs w:val="18"/>
              </w:rPr>
              <w:t xml:space="preserve"> </w:t>
            </w:r>
            <w:r>
              <w:rPr>
                <w:rFonts w:hint="eastAsia"/>
                <w:sz w:val="20"/>
                <w:szCs w:val="18"/>
              </w:rPr>
              <w:t>100% DOD</w:t>
            </w:r>
            <w:r>
              <w:rPr>
                <w:rFonts w:hint="eastAsia"/>
                <w:sz w:val="20"/>
                <w:szCs w:val="18"/>
              </w:rPr>
              <w:t>，</w:t>
            </w:r>
            <w:r w:rsidR="0074088D">
              <w:rPr>
                <w:sz w:val="20"/>
                <w:szCs w:val="18"/>
              </w:rPr>
              <w:t>7</w:t>
            </w:r>
            <w:r>
              <w:rPr>
                <w:sz w:val="20"/>
                <w:szCs w:val="18"/>
              </w:rPr>
              <w:t>5</w:t>
            </w:r>
            <w:r>
              <w:rPr>
                <w:rFonts w:hint="eastAsia"/>
                <w:sz w:val="20"/>
                <w:szCs w:val="18"/>
              </w:rPr>
              <w:t>0</w:t>
            </w:r>
            <w:r>
              <w:rPr>
                <w:sz w:val="20"/>
                <w:szCs w:val="18"/>
              </w:rPr>
              <w:t>0</w:t>
            </w:r>
            <w:r>
              <w:rPr>
                <w:rFonts w:hint="eastAsia"/>
                <w:sz w:val="20"/>
                <w:szCs w:val="18"/>
              </w:rPr>
              <w:t>次</w:t>
            </w:r>
            <w:r>
              <w:rPr>
                <w:rFonts w:hint="eastAsia"/>
                <w:sz w:val="20"/>
                <w:szCs w:val="18"/>
              </w:rPr>
              <w:t>@</w:t>
            </w:r>
            <w:r>
              <w:rPr>
                <w:sz w:val="20"/>
                <w:szCs w:val="18"/>
              </w:rPr>
              <w:t>6</w:t>
            </w:r>
            <w:r>
              <w:rPr>
                <w:rFonts w:hint="eastAsia"/>
                <w:sz w:val="20"/>
                <w:szCs w:val="18"/>
              </w:rPr>
              <w:t>0%EOL</w:t>
            </w:r>
            <w:r>
              <w:rPr>
                <w:rFonts w:hint="eastAsia"/>
                <w:sz w:val="20"/>
                <w:szCs w:val="18"/>
              </w:rPr>
              <w:t>；</w:t>
            </w:r>
          </w:p>
          <w:p w:rsidR="0088680D" w:rsidRDefault="00B06A60" w:rsidP="004D1D88">
            <w:pPr>
              <w:rPr>
                <w:sz w:val="20"/>
                <w:szCs w:val="18"/>
              </w:rPr>
            </w:pPr>
            <w:r>
              <w:rPr>
                <w:sz w:val="20"/>
                <w:szCs w:val="18"/>
              </w:rPr>
              <w:t>4</w:t>
            </w:r>
            <w:r>
              <w:rPr>
                <w:rFonts w:hint="eastAsia"/>
                <w:sz w:val="20"/>
                <w:szCs w:val="18"/>
              </w:rPr>
              <w:t>5</w:t>
            </w:r>
            <w:r>
              <w:rPr>
                <w:rFonts w:hint="eastAsia"/>
                <w:sz w:val="20"/>
                <w:szCs w:val="18"/>
              </w:rPr>
              <w:t>℃，</w:t>
            </w:r>
            <w:r>
              <w:rPr>
                <w:sz w:val="20"/>
                <w:szCs w:val="18"/>
              </w:rPr>
              <w:t>1</w:t>
            </w:r>
            <w:r>
              <w:rPr>
                <w:rFonts w:hint="eastAsia"/>
                <w:sz w:val="20"/>
                <w:szCs w:val="18"/>
              </w:rPr>
              <w:t>C/</w:t>
            </w:r>
            <w:r>
              <w:rPr>
                <w:sz w:val="20"/>
                <w:szCs w:val="18"/>
              </w:rPr>
              <w:t>1</w:t>
            </w:r>
            <w:r>
              <w:rPr>
                <w:rFonts w:hint="eastAsia"/>
                <w:sz w:val="20"/>
                <w:szCs w:val="18"/>
              </w:rPr>
              <w:t>C</w:t>
            </w:r>
            <w:r>
              <w:rPr>
                <w:rFonts w:hint="eastAsia"/>
                <w:sz w:val="20"/>
                <w:szCs w:val="18"/>
              </w:rPr>
              <w:t>，</w:t>
            </w:r>
            <w:r>
              <w:rPr>
                <w:rFonts w:hint="eastAsia"/>
                <w:sz w:val="20"/>
                <w:szCs w:val="18"/>
              </w:rPr>
              <w:t>100% DOD</w:t>
            </w:r>
            <w:r>
              <w:rPr>
                <w:rFonts w:hint="eastAsia"/>
                <w:sz w:val="20"/>
                <w:szCs w:val="18"/>
              </w:rPr>
              <w:t>，</w:t>
            </w:r>
            <w:r w:rsidR="004D1D88" w:rsidRPr="00A63E3A">
              <w:rPr>
                <w:sz w:val="20"/>
                <w:szCs w:val="18"/>
              </w:rPr>
              <w:t>6000</w:t>
            </w:r>
            <w:r>
              <w:rPr>
                <w:rFonts w:hint="eastAsia"/>
                <w:sz w:val="20"/>
                <w:szCs w:val="18"/>
              </w:rPr>
              <w:t>次</w:t>
            </w:r>
            <w:r>
              <w:rPr>
                <w:rFonts w:hint="eastAsia"/>
                <w:sz w:val="20"/>
                <w:szCs w:val="18"/>
              </w:rPr>
              <w:t>@</w:t>
            </w:r>
            <w:r>
              <w:rPr>
                <w:sz w:val="20"/>
                <w:szCs w:val="18"/>
              </w:rPr>
              <w:t>6</w:t>
            </w:r>
            <w:r>
              <w:rPr>
                <w:rFonts w:hint="eastAsia"/>
                <w:sz w:val="20"/>
                <w:szCs w:val="18"/>
              </w:rPr>
              <w:t>0%EOL</w:t>
            </w:r>
            <w:r>
              <w:rPr>
                <w:rFonts w:hint="eastAsia"/>
                <w:sz w:val="20"/>
                <w:szCs w:val="18"/>
              </w:rPr>
              <w:t>；</w:t>
            </w:r>
          </w:p>
        </w:tc>
        <w:tc>
          <w:tcPr>
            <w:tcW w:w="2708" w:type="dxa"/>
          </w:tcPr>
          <w:p w:rsidR="0088680D" w:rsidRDefault="00B06A60">
            <w:pPr>
              <w:rPr>
                <w:sz w:val="20"/>
                <w:szCs w:val="18"/>
              </w:rPr>
            </w:pPr>
            <w:r>
              <w:rPr>
                <w:sz w:val="20"/>
                <w:szCs w:val="18"/>
              </w:rPr>
              <w:t>参考</w:t>
            </w:r>
            <w:r w:rsidR="00DB3732">
              <w:rPr>
                <w:sz w:val="20"/>
                <w:szCs w:val="18"/>
              </w:rPr>
              <w:t xml:space="preserve"> 4.1.7</w:t>
            </w:r>
          </w:p>
          <w:p w:rsidR="00D61246" w:rsidRDefault="00D61246">
            <w:pPr>
              <w:rPr>
                <w:sz w:val="20"/>
                <w:szCs w:val="18"/>
              </w:rPr>
            </w:pPr>
          </w:p>
        </w:tc>
      </w:tr>
      <w:tr w:rsidR="0088680D" w:rsidTr="0074088D">
        <w:trPr>
          <w:trHeight w:val="301"/>
        </w:trPr>
        <w:tc>
          <w:tcPr>
            <w:tcW w:w="726" w:type="dxa"/>
          </w:tcPr>
          <w:p w:rsidR="0088680D" w:rsidRDefault="00B06A60">
            <w:pPr>
              <w:jc w:val="center"/>
              <w:rPr>
                <w:sz w:val="20"/>
                <w:szCs w:val="18"/>
              </w:rPr>
            </w:pPr>
            <w:r>
              <w:rPr>
                <w:sz w:val="20"/>
                <w:szCs w:val="18"/>
              </w:rPr>
              <w:t>9</w:t>
            </w:r>
          </w:p>
        </w:tc>
        <w:tc>
          <w:tcPr>
            <w:tcW w:w="1254" w:type="dxa"/>
          </w:tcPr>
          <w:p w:rsidR="0088680D" w:rsidRDefault="00B06A60">
            <w:pPr>
              <w:jc w:val="center"/>
              <w:rPr>
                <w:color w:val="000000" w:themeColor="text1"/>
                <w:sz w:val="20"/>
                <w:szCs w:val="18"/>
              </w:rPr>
            </w:pPr>
            <w:r>
              <w:rPr>
                <w:color w:val="000000" w:themeColor="text1"/>
                <w:sz w:val="20"/>
                <w:szCs w:val="18"/>
              </w:rPr>
              <w:t>电芯膨胀力</w:t>
            </w:r>
          </w:p>
        </w:tc>
        <w:tc>
          <w:tcPr>
            <w:tcW w:w="4961" w:type="dxa"/>
          </w:tcPr>
          <w:p w:rsidR="0088680D" w:rsidRDefault="00877276" w:rsidP="0074088D">
            <w:pPr>
              <w:rPr>
                <w:color w:val="000000" w:themeColor="text1"/>
                <w:sz w:val="20"/>
                <w:szCs w:val="18"/>
              </w:rPr>
            </w:pPr>
            <w:r>
              <w:rPr>
                <w:color w:val="000000" w:themeColor="text1"/>
                <w:sz w:val="20"/>
                <w:szCs w:val="18"/>
              </w:rPr>
              <w:t>≤</w:t>
            </w:r>
            <w:r w:rsidR="0074088D">
              <w:rPr>
                <w:color w:val="000000" w:themeColor="text1"/>
                <w:sz w:val="20"/>
                <w:szCs w:val="18"/>
              </w:rPr>
              <w:t>5000</w:t>
            </w:r>
            <w:r>
              <w:rPr>
                <w:color w:val="000000" w:themeColor="text1"/>
                <w:sz w:val="20"/>
                <w:szCs w:val="18"/>
              </w:rPr>
              <w:t>Kgf</w:t>
            </w:r>
            <w:r>
              <w:rPr>
                <w:color w:val="000000" w:themeColor="text1"/>
                <w:sz w:val="20"/>
                <w:szCs w:val="18"/>
              </w:rPr>
              <w:t>（</w:t>
            </w:r>
            <w:r>
              <w:rPr>
                <w:color w:val="000000" w:themeColor="text1"/>
                <w:sz w:val="20"/>
                <w:szCs w:val="18"/>
              </w:rPr>
              <w:t>60</w:t>
            </w:r>
            <w:r>
              <w:rPr>
                <w:rFonts w:hint="eastAsia"/>
                <w:color w:val="000000" w:themeColor="text1"/>
                <w:sz w:val="20"/>
                <w:szCs w:val="18"/>
              </w:rPr>
              <w:t>%</w:t>
            </w:r>
            <w:r>
              <w:rPr>
                <w:color w:val="000000" w:themeColor="text1"/>
                <w:sz w:val="20"/>
                <w:szCs w:val="18"/>
              </w:rPr>
              <w:t>EOL</w:t>
            </w:r>
            <w:r>
              <w:rPr>
                <w:color w:val="000000" w:themeColor="text1"/>
                <w:sz w:val="20"/>
                <w:szCs w:val="18"/>
              </w:rPr>
              <w:t>）</w:t>
            </w:r>
          </w:p>
        </w:tc>
        <w:tc>
          <w:tcPr>
            <w:tcW w:w="2708" w:type="dxa"/>
          </w:tcPr>
          <w:p w:rsidR="0088680D" w:rsidRDefault="0088680D">
            <w:pPr>
              <w:rPr>
                <w:color w:val="000000" w:themeColor="text1"/>
                <w:sz w:val="20"/>
                <w:szCs w:val="18"/>
              </w:rPr>
            </w:pPr>
          </w:p>
        </w:tc>
      </w:tr>
    </w:tbl>
    <w:p w:rsidR="0088680D" w:rsidRDefault="00B06A60">
      <w:pPr>
        <w:pStyle w:val="a3"/>
        <w:ind w:firstLineChars="0" w:firstLine="0"/>
      </w:pPr>
      <w:r>
        <w:t>备注</w:t>
      </w:r>
      <w:r>
        <w:rPr>
          <w:rFonts w:hint="eastAsia"/>
        </w:rPr>
        <w:t>：</w:t>
      </w:r>
    </w:p>
    <w:p w:rsidR="0088680D" w:rsidRDefault="00B06A60">
      <w:pPr>
        <w:pStyle w:val="a3"/>
      </w:pPr>
      <w:r>
        <w:rPr>
          <w:rFonts w:hint="eastAsia"/>
        </w:rPr>
        <w:t>1</w:t>
      </w:r>
      <w:r>
        <w:rPr>
          <w:rFonts w:hint="eastAsia"/>
        </w:rPr>
        <w:t>、</w:t>
      </w:r>
      <w:r>
        <w:t>电</w:t>
      </w:r>
      <w:r>
        <w:rPr>
          <w:rFonts w:hint="eastAsia"/>
        </w:rPr>
        <w:t>池</w:t>
      </w:r>
      <w:r>
        <w:t>下线</w:t>
      </w:r>
      <w:r>
        <w:rPr>
          <w:rFonts w:hint="eastAsia"/>
        </w:rPr>
        <w:t>3</w:t>
      </w:r>
      <w:r>
        <w:t>0</w:t>
      </w:r>
      <w:r>
        <w:t>天内</w:t>
      </w:r>
      <w:r>
        <w:rPr>
          <w:rFonts w:hint="eastAsia"/>
        </w:rPr>
        <w:t>定为新鲜电池；</w:t>
      </w:r>
    </w:p>
    <w:p w:rsidR="0088680D" w:rsidRDefault="00B06A60" w:rsidP="0074088D">
      <w:pPr>
        <w:pStyle w:val="a3"/>
      </w:pPr>
      <w:r>
        <w:rPr>
          <w:rFonts w:hint="eastAsia"/>
        </w:rPr>
        <w:t>2</w:t>
      </w:r>
      <w:r w:rsidR="00984158">
        <w:rPr>
          <w:rFonts w:hint="eastAsia"/>
        </w:rPr>
        <w:t>、新鲜电池需满足该规格书内所有指标；</w:t>
      </w:r>
    </w:p>
    <w:p w:rsidR="00984158" w:rsidRDefault="00984158" w:rsidP="0074088D">
      <w:pPr>
        <w:pStyle w:val="a3"/>
      </w:pPr>
      <w:r>
        <w:rPr>
          <w:rFonts w:hint="eastAsia"/>
        </w:rPr>
        <w:t>3</w:t>
      </w:r>
      <w:r>
        <w:rPr>
          <w:rFonts w:hint="eastAsia"/>
        </w:rPr>
        <w:t>、规格书内无特殊说明外所有温度均为环境温度。</w:t>
      </w:r>
    </w:p>
    <w:p w:rsidR="00E22079" w:rsidRDefault="00E22079" w:rsidP="0074088D">
      <w:pPr>
        <w:pStyle w:val="a3"/>
      </w:pPr>
      <w:r>
        <w:rPr>
          <w:rFonts w:hint="eastAsia"/>
        </w:rPr>
        <w:t>4</w:t>
      </w:r>
      <w:r>
        <w:rPr>
          <w:rFonts w:hint="eastAsia"/>
        </w:rPr>
        <w:t>、</w:t>
      </w:r>
      <w:proofErr w:type="gramStart"/>
      <w:r>
        <w:rPr>
          <w:rFonts w:hint="eastAsia"/>
        </w:rPr>
        <w:t>电芯可</w:t>
      </w:r>
      <w:r w:rsidR="003C18CD">
        <w:rPr>
          <w:rFonts w:hint="eastAsia"/>
        </w:rPr>
        <w:t>支持</w:t>
      </w:r>
      <w:proofErr w:type="gramEnd"/>
      <w:r>
        <w:rPr>
          <w:rFonts w:hint="eastAsia"/>
        </w:rPr>
        <w:t>平放和立放</w:t>
      </w:r>
      <w:r w:rsidR="003C18CD">
        <w:rPr>
          <w:rFonts w:hint="eastAsia"/>
        </w:rPr>
        <w:t>（平放后期限流使用，限流表见附件）</w:t>
      </w:r>
      <w:r>
        <w:rPr>
          <w:rFonts w:hint="eastAsia"/>
        </w:rPr>
        <w:t>，侧放可能影响电芯性能表现。</w:t>
      </w:r>
    </w:p>
    <w:p w:rsidR="0088680D" w:rsidRDefault="00B06A60">
      <w:pPr>
        <w:pStyle w:val="1"/>
        <w:rPr>
          <w:rFonts w:ascii="Times New Roman" w:eastAsia="宋体" w:hAnsi="Times New Roman"/>
        </w:rPr>
      </w:pPr>
      <w:bookmarkStart w:id="10" w:name="_Toc81859025"/>
      <w:r>
        <w:rPr>
          <w:rFonts w:ascii="Times New Roman" w:eastAsia="宋体" w:hAnsi="Times New Roman"/>
        </w:rPr>
        <w:t>电</w:t>
      </w:r>
      <w:proofErr w:type="gramStart"/>
      <w:r>
        <w:rPr>
          <w:rFonts w:ascii="Times New Roman" w:eastAsia="宋体" w:hAnsi="Times New Roman"/>
        </w:rPr>
        <w:t>芯技术</w:t>
      </w:r>
      <w:proofErr w:type="gramEnd"/>
      <w:r>
        <w:rPr>
          <w:rFonts w:ascii="Times New Roman" w:eastAsia="宋体" w:hAnsi="Times New Roman"/>
        </w:rPr>
        <w:t>要求</w:t>
      </w:r>
      <w:bookmarkEnd w:id="10"/>
    </w:p>
    <w:p w:rsidR="0088680D" w:rsidRDefault="00B06A60">
      <w:pPr>
        <w:pStyle w:val="2"/>
        <w:rPr>
          <w:rFonts w:ascii="Times New Roman" w:eastAsia="宋体" w:hAnsi="Times New Roman"/>
        </w:rPr>
      </w:pPr>
      <w:bookmarkStart w:id="11" w:name="_Toc81859026"/>
      <w:r>
        <w:rPr>
          <w:rFonts w:ascii="Times New Roman" w:eastAsia="宋体" w:hAnsi="Times New Roman"/>
        </w:rPr>
        <w:t>性能要求</w:t>
      </w:r>
      <w:bookmarkEnd w:id="11"/>
    </w:p>
    <w:p w:rsidR="0088680D" w:rsidRDefault="00B06A60">
      <w:pPr>
        <w:pStyle w:val="3"/>
        <w:rPr>
          <w:rFonts w:eastAsia="宋体"/>
        </w:rPr>
      </w:pPr>
      <w:bookmarkStart w:id="12" w:name="_Toc81859027"/>
      <w:r>
        <w:rPr>
          <w:rFonts w:eastAsia="宋体"/>
        </w:rPr>
        <w:t>电芯容量</w:t>
      </w:r>
      <w:bookmarkEnd w:id="12"/>
    </w:p>
    <w:p w:rsidR="0088680D" w:rsidRDefault="00B06A60">
      <w:pPr>
        <w:pStyle w:val="a3"/>
      </w:pPr>
      <w:r>
        <w:t>测试方法：</w:t>
      </w:r>
    </w:p>
    <w:p w:rsidR="0088680D" w:rsidRDefault="00B06A60">
      <w:pPr>
        <w:pStyle w:val="a3"/>
        <w:numPr>
          <w:ilvl w:val="0"/>
          <w:numId w:val="9"/>
        </w:numPr>
        <w:ind w:firstLineChars="0"/>
      </w:pPr>
      <w:r>
        <w:t>搁置</w:t>
      </w:r>
      <w:r>
        <w:t>30min</w:t>
      </w:r>
      <w:r>
        <w:t>；</w:t>
      </w:r>
    </w:p>
    <w:p w:rsidR="0088680D" w:rsidRDefault="00B06A60">
      <w:pPr>
        <w:pStyle w:val="a3"/>
        <w:numPr>
          <w:ilvl w:val="0"/>
          <w:numId w:val="9"/>
        </w:numPr>
        <w:ind w:firstLineChars="0"/>
      </w:pPr>
      <w:r>
        <w:t>电</w:t>
      </w:r>
      <w:proofErr w:type="gramStart"/>
      <w:r>
        <w:t>芯标准</w:t>
      </w:r>
      <w:proofErr w:type="gramEnd"/>
      <w:r>
        <w:t>充电；</w:t>
      </w:r>
    </w:p>
    <w:p w:rsidR="0088680D" w:rsidRDefault="00B06A60">
      <w:pPr>
        <w:pStyle w:val="a3"/>
        <w:numPr>
          <w:ilvl w:val="0"/>
          <w:numId w:val="9"/>
        </w:numPr>
        <w:ind w:firstLineChars="0"/>
      </w:pPr>
      <w:r>
        <w:t>搁置</w:t>
      </w:r>
      <w:r>
        <w:t>30min</w:t>
      </w:r>
      <w:r>
        <w:t>；</w:t>
      </w:r>
    </w:p>
    <w:p w:rsidR="0088680D" w:rsidRDefault="00B06A60">
      <w:pPr>
        <w:pStyle w:val="a3"/>
        <w:numPr>
          <w:ilvl w:val="0"/>
          <w:numId w:val="9"/>
        </w:numPr>
        <w:ind w:firstLineChars="0"/>
      </w:pPr>
      <w:r>
        <w:t>电</w:t>
      </w:r>
      <w:proofErr w:type="gramStart"/>
      <w:r>
        <w:t>芯标准</w:t>
      </w:r>
      <w:proofErr w:type="gramEnd"/>
      <w:r>
        <w:t>放电。</w:t>
      </w:r>
    </w:p>
    <w:p w:rsidR="0088680D" w:rsidRDefault="00B06A60">
      <w:pPr>
        <w:pStyle w:val="a3"/>
      </w:pPr>
      <w:r>
        <w:t>取第</w:t>
      </w:r>
      <w:r>
        <w:t>4</w:t>
      </w:r>
      <w:r>
        <w:t>）步的容量为初始放电容量，此测试方法即为核容。</w:t>
      </w:r>
    </w:p>
    <w:p w:rsidR="0088680D" w:rsidRDefault="00B06A60">
      <w:pPr>
        <w:pStyle w:val="a3"/>
      </w:pPr>
      <w:r>
        <w:t>判定标准：</w:t>
      </w:r>
    </w:p>
    <w:p w:rsidR="0088680D" w:rsidRDefault="00B06A60" w:rsidP="00984158">
      <w:pPr>
        <w:pStyle w:val="a3"/>
      </w:pPr>
      <w:r>
        <w:t>测试电芯初始放电容量不小于额定放电容量</w:t>
      </w:r>
      <w:r w:rsidR="00984158">
        <w:t>280</w:t>
      </w:r>
      <w:r>
        <w:t>Ah</w:t>
      </w:r>
      <w:r>
        <w:t>。</w:t>
      </w:r>
    </w:p>
    <w:p w:rsidR="0088680D" w:rsidRDefault="00B06A60">
      <w:pPr>
        <w:pStyle w:val="3"/>
        <w:rPr>
          <w:rFonts w:eastAsia="宋体"/>
        </w:rPr>
      </w:pPr>
      <w:bookmarkStart w:id="13" w:name="_Toc81859028"/>
      <w:r>
        <w:rPr>
          <w:rFonts w:eastAsia="宋体" w:hint="eastAsia"/>
        </w:rPr>
        <w:lastRenderedPageBreak/>
        <w:t>充电窗口</w:t>
      </w:r>
      <w:bookmarkEnd w:id="13"/>
    </w:p>
    <w:p w:rsidR="0088680D" w:rsidRDefault="00B06A60">
      <w:pPr>
        <w:pStyle w:val="a3"/>
      </w:pPr>
      <w:r>
        <w:t>测试方法：</w:t>
      </w:r>
    </w:p>
    <w:p w:rsidR="0088680D" w:rsidRDefault="00B06A60">
      <w:pPr>
        <w:pStyle w:val="a3"/>
      </w:pPr>
      <w:r>
        <w:t>在规格书充电温度范围内，确认不同温度</w:t>
      </w:r>
      <w:r>
        <w:t>0~65℃</w:t>
      </w:r>
      <w:r>
        <w:t>下的最大充电电流或倍率，流程如下：</w:t>
      </w:r>
    </w:p>
    <w:p w:rsidR="0088680D" w:rsidRDefault="00B06A60">
      <w:pPr>
        <w:pStyle w:val="a3"/>
      </w:pPr>
      <w:r>
        <w:t>1</w:t>
      </w:r>
      <w:r>
        <w:t>）电芯以</w:t>
      </w:r>
      <w:r>
        <w:t>0.2C</w:t>
      </w:r>
      <w:r>
        <w:t>恒</w:t>
      </w:r>
      <w:proofErr w:type="gramStart"/>
      <w:r>
        <w:t>流放电至截止电压</w:t>
      </w:r>
      <w:proofErr w:type="gramEnd"/>
      <w:r>
        <w:t>，搁置</w:t>
      </w:r>
      <w:r>
        <w:t>30min</w:t>
      </w:r>
      <w:r>
        <w:t>；</w:t>
      </w:r>
    </w:p>
    <w:p w:rsidR="0088680D" w:rsidRDefault="00B06A60">
      <w:pPr>
        <w:pStyle w:val="a3"/>
      </w:pPr>
      <w:r>
        <w:t>2</w:t>
      </w:r>
      <w:r>
        <w:t>）电芯以标准充放电方式进行充放电，记录容量，搁置不低于</w:t>
      </w:r>
      <w:r>
        <w:t>30min</w:t>
      </w:r>
      <w:r>
        <w:t>；</w:t>
      </w:r>
    </w:p>
    <w:p w:rsidR="0088680D" w:rsidRDefault="00B06A60">
      <w:pPr>
        <w:pStyle w:val="a3"/>
      </w:pPr>
      <w:r>
        <w:t>3</w:t>
      </w:r>
      <w:r>
        <w:t>）电芯置于预设温度的温箱中，搁置</w:t>
      </w:r>
      <w:r>
        <w:t>4h</w:t>
      </w:r>
      <w:r>
        <w:t>；</w:t>
      </w:r>
    </w:p>
    <w:p w:rsidR="0088680D" w:rsidRDefault="00B06A60">
      <w:pPr>
        <w:pStyle w:val="a3"/>
      </w:pPr>
      <w:r>
        <w:t>4</w:t>
      </w:r>
      <w:r>
        <w:t>）电芯以该温度下</w:t>
      </w:r>
      <w:r>
        <w:rPr>
          <w:rFonts w:hint="eastAsia"/>
        </w:rPr>
        <w:t>对应</w:t>
      </w:r>
      <w:r>
        <w:t>充电电流充电至截止电压</w:t>
      </w:r>
      <w:r>
        <w:rPr>
          <w:rFonts w:hint="eastAsia"/>
        </w:rPr>
        <w:t>3</w:t>
      </w:r>
      <w:r>
        <w:t>.65</w:t>
      </w:r>
      <w:r>
        <w:rPr>
          <w:rFonts w:hint="eastAsia"/>
        </w:rPr>
        <w:t>V</w:t>
      </w:r>
      <w:r>
        <w:t>，搁置不低于</w:t>
      </w:r>
      <w:r>
        <w:t>30min</w:t>
      </w:r>
      <w:r>
        <w:t>；</w:t>
      </w:r>
    </w:p>
    <w:p w:rsidR="0088680D" w:rsidRDefault="00B06A60">
      <w:pPr>
        <w:pStyle w:val="a3"/>
      </w:pPr>
      <w:r>
        <w:t>5</w:t>
      </w:r>
      <w:r>
        <w:t>）电芯以</w:t>
      </w:r>
      <w:r>
        <w:t>0.2C</w:t>
      </w:r>
      <w:r>
        <w:t>恒</w:t>
      </w:r>
      <w:proofErr w:type="gramStart"/>
      <w:r>
        <w:t>流放电至截止电压</w:t>
      </w:r>
      <w:proofErr w:type="gramEnd"/>
      <w:r>
        <w:rPr>
          <w:rFonts w:hint="eastAsia"/>
        </w:rPr>
        <w:t>2</w:t>
      </w:r>
      <w:r>
        <w:t>.5</w:t>
      </w:r>
      <w:r>
        <w:rPr>
          <w:rFonts w:hint="eastAsia"/>
        </w:rPr>
        <w:t>V</w:t>
      </w:r>
      <w:r>
        <w:t>，搁置不低于</w:t>
      </w:r>
      <w:r>
        <w:t>30min</w:t>
      </w:r>
      <w:r>
        <w:t>；</w:t>
      </w:r>
    </w:p>
    <w:p w:rsidR="0088680D" w:rsidRDefault="00B06A60">
      <w:pPr>
        <w:pStyle w:val="a3"/>
      </w:pPr>
      <w:r>
        <w:t>6</w:t>
      </w:r>
      <w:r>
        <w:t>）循环步骤</w:t>
      </w:r>
      <w:r>
        <w:t>4~5</w:t>
      </w:r>
      <w:r>
        <w:t>共</w:t>
      </w:r>
      <w:r>
        <w:t>10</w:t>
      </w:r>
      <w:r>
        <w:t>次，再以步骤</w:t>
      </w:r>
      <w:r>
        <w:t>4</w:t>
      </w:r>
      <w:r>
        <w:t>条件充电结束；</w:t>
      </w:r>
    </w:p>
    <w:p w:rsidR="0088680D" w:rsidRDefault="00B06A60">
      <w:pPr>
        <w:pStyle w:val="a3"/>
      </w:pPr>
      <w:r>
        <w:t>7</w:t>
      </w:r>
      <w:r>
        <w:t>）</w:t>
      </w:r>
      <w:proofErr w:type="gramStart"/>
      <w:r>
        <w:t>电芯于干燥</w:t>
      </w:r>
      <w:proofErr w:type="gramEnd"/>
      <w:r>
        <w:t>房中拆解，确认负极析锂情况；</w:t>
      </w:r>
    </w:p>
    <w:p w:rsidR="0088680D" w:rsidRDefault="00B06A60">
      <w:pPr>
        <w:pStyle w:val="a3"/>
      </w:pPr>
      <w:r>
        <w:t>判定标准：</w:t>
      </w:r>
    </w:p>
    <w:p w:rsidR="0088680D" w:rsidRDefault="00B06A60">
      <w:pPr>
        <w:pStyle w:val="a3"/>
      </w:pPr>
      <w:r>
        <w:t>每个温度下测试后的电</w:t>
      </w:r>
      <w:proofErr w:type="gramStart"/>
      <w:r>
        <w:t>芯满充状态</w:t>
      </w:r>
      <w:proofErr w:type="gramEnd"/>
      <w:r>
        <w:t>下，负极表面</w:t>
      </w:r>
      <w:proofErr w:type="gramStart"/>
      <w:r>
        <w:t>应该无析锂</w:t>
      </w:r>
      <w:proofErr w:type="gramEnd"/>
      <w:r>
        <w:t>产生，即该温度下的最大充电电流或倍率符合要求；若有析锂产生，则该充电电流或倍率不是该温度下电芯所能承受的最大充电电流或倍率，不符合要求。</w:t>
      </w:r>
      <w:r w:rsidR="004E0B4C">
        <w:rPr>
          <w:rFonts w:hint="eastAsia"/>
        </w:rPr>
        <w:t>（参照附件三</w:t>
      </w:r>
      <w:r w:rsidR="00A40E5A">
        <w:rPr>
          <w:rFonts w:hint="eastAsia"/>
        </w:rPr>
        <w:t>：析锂标准</w:t>
      </w:r>
      <w:r w:rsidR="004E0B4C">
        <w:rPr>
          <w:rFonts w:hint="eastAsia"/>
        </w:rPr>
        <w:t>）</w:t>
      </w:r>
    </w:p>
    <w:p w:rsidR="0088680D" w:rsidRDefault="00B06A60" w:rsidP="001A1E41">
      <w:pPr>
        <w:pStyle w:val="a3"/>
      </w:pPr>
      <w:r>
        <w:rPr>
          <w:rFonts w:hint="eastAsia"/>
        </w:rPr>
        <w:t>表</w:t>
      </w:r>
      <w:r>
        <w:rPr>
          <w:rFonts w:hint="eastAsia"/>
        </w:rPr>
        <w:t>2</w:t>
      </w:r>
      <w:r>
        <w:t xml:space="preserve"> </w:t>
      </w:r>
      <w:r>
        <w:t>最大持续充电电流与温度的关系（限流表）</w:t>
      </w:r>
    </w:p>
    <w:p w:rsidR="002563FD" w:rsidRDefault="002E5CDA" w:rsidP="002563FD">
      <w:pPr>
        <w:pStyle w:val="a3"/>
        <w:numPr>
          <w:ilvl w:val="0"/>
          <w:numId w:val="22"/>
        </w:numPr>
        <w:ind w:firstLineChars="0"/>
      </w:pPr>
      <w:r>
        <w:rPr>
          <w:rFonts w:hint="eastAsia"/>
        </w:rPr>
        <w:t>电芯立放容量保持率</w:t>
      </w:r>
      <w:r>
        <w:rPr>
          <w:rFonts w:hint="eastAsia"/>
        </w:rPr>
        <w:t>6</w:t>
      </w:r>
      <w:r>
        <w:t>0-100</w:t>
      </w:r>
      <w:r>
        <w:rPr>
          <w:rFonts w:hint="eastAsia"/>
        </w:rPr>
        <w:t>%</w:t>
      </w:r>
      <w:r>
        <w:t>SOH</w:t>
      </w:r>
      <w:r>
        <w:t>和</w:t>
      </w:r>
      <w:r w:rsidR="002563FD">
        <w:rPr>
          <w:rFonts w:hint="eastAsia"/>
        </w:rPr>
        <w:t>电芯平放状态下容量保持率</w:t>
      </w:r>
      <w:r w:rsidR="002563FD">
        <w:rPr>
          <w:rFonts w:hint="eastAsia"/>
        </w:rPr>
        <w:t>S</w:t>
      </w:r>
      <w:r w:rsidR="002563FD">
        <w:t>OH</w:t>
      </w:r>
      <w:r w:rsidR="002563FD">
        <w:t>为</w:t>
      </w:r>
      <w:r w:rsidR="002563FD">
        <w:rPr>
          <w:rFonts w:hint="eastAsia"/>
        </w:rPr>
        <w:t>8</w:t>
      </w:r>
      <w:r w:rsidR="002563FD">
        <w:t>0-100</w:t>
      </w:r>
      <w:r w:rsidR="002563FD">
        <w:rPr>
          <w:rFonts w:hint="eastAsia"/>
        </w:rPr>
        <w:t>%</w:t>
      </w:r>
      <w:r w:rsidR="002563FD">
        <w:t>SOH</w:t>
      </w:r>
      <w:r w:rsidR="002563FD">
        <w:rPr>
          <w:rFonts w:hint="eastAsia"/>
        </w:rPr>
        <w:t>，充电电流与温度关系；</w:t>
      </w:r>
    </w:p>
    <w:tbl>
      <w:tblPr>
        <w:tblStyle w:val="af0"/>
        <w:tblW w:w="9219" w:type="dxa"/>
        <w:jc w:val="center"/>
        <w:tblLayout w:type="fixed"/>
        <w:tblLook w:val="04A0" w:firstRow="1" w:lastRow="0" w:firstColumn="1" w:lastColumn="0" w:noHBand="0" w:noVBand="1"/>
      </w:tblPr>
      <w:tblGrid>
        <w:gridCol w:w="1138"/>
        <w:gridCol w:w="1134"/>
        <w:gridCol w:w="1418"/>
        <w:gridCol w:w="1418"/>
        <w:gridCol w:w="1418"/>
        <w:gridCol w:w="1417"/>
        <w:gridCol w:w="1276"/>
      </w:tblGrid>
      <w:tr w:rsidR="00CC7E39" w:rsidRPr="00CC7E39" w:rsidTr="00CC7E39">
        <w:trPr>
          <w:jc w:val="center"/>
        </w:trPr>
        <w:tc>
          <w:tcPr>
            <w:tcW w:w="1138" w:type="dxa"/>
          </w:tcPr>
          <w:p w:rsidR="00CC7E39" w:rsidRPr="00CC7E39" w:rsidRDefault="00CC7E39" w:rsidP="00CC7E39">
            <w:r w:rsidRPr="00CC7E39">
              <w:rPr>
                <w:rFonts w:hint="eastAsia"/>
              </w:rPr>
              <w:t>温度</w:t>
            </w:r>
          </w:p>
        </w:tc>
        <w:tc>
          <w:tcPr>
            <w:tcW w:w="1134" w:type="dxa"/>
          </w:tcPr>
          <w:p w:rsidR="00CC7E39" w:rsidRPr="00CC7E39" w:rsidRDefault="00CC7E39" w:rsidP="00CC7E39">
            <w:r w:rsidRPr="00CC7E39">
              <w:rPr>
                <w:rFonts w:hint="eastAsia"/>
              </w:rPr>
              <w:t>T</w:t>
            </w:r>
            <w:r w:rsidRPr="00CC7E39">
              <w:rPr>
                <w:rFonts w:hint="eastAsia"/>
              </w:rPr>
              <w:t>＜</w:t>
            </w:r>
            <w:r w:rsidRPr="00CC7E39">
              <w:rPr>
                <w:rFonts w:hint="eastAsia"/>
              </w:rPr>
              <w:t>0</w:t>
            </w:r>
            <w:r w:rsidRPr="00CC7E39">
              <w:rPr>
                <w:rFonts w:hint="eastAsia"/>
              </w:rPr>
              <w:t>℃</w:t>
            </w:r>
          </w:p>
        </w:tc>
        <w:tc>
          <w:tcPr>
            <w:tcW w:w="1418" w:type="dxa"/>
          </w:tcPr>
          <w:p w:rsidR="00CC7E39" w:rsidRPr="00CC7E39" w:rsidRDefault="00CC7E39" w:rsidP="00CC7E39">
            <w:r w:rsidRPr="00CC7E39">
              <w:t>0</w:t>
            </w:r>
            <w:r w:rsidRPr="00CC7E39">
              <w:rPr>
                <w:rFonts w:hint="eastAsia"/>
              </w:rPr>
              <w:t>≤</w:t>
            </w:r>
            <w:r w:rsidRPr="00CC7E39">
              <w:rPr>
                <w:rFonts w:hint="eastAsia"/>
              </w:rPr>
              <w:t>T</w:t>
            </w:r>
            <w:r w:rsidRPr="00CC7E39">
              <w:rPr>
                <w:rFonts w:hint="eastAsia"/>
              </w:rPr>
              <w:t>＜</w:t>
            </w:r>
            <w:r w:rsidRPr="00CC7E39">
              <w:rPr>
                <w:rFonts w:hint="eastAsia"/>
              </w:rPr>
              <w:t>1</w:t>
            </w:r>
            <w:r w:rsidRPr="00CC7E39">
              <w:t>0</w:t>
            </w:r>
            <w:r w:rsidRPr="00CC7E39">
              <w:rPr>
                <w:rFonts w:hint="eastAsia"/>
              </w:rPr>
              <w:t>℃</w:t>
            </w:r>
          </w:p>
        </w:tc>
        <w:tc>
          <w:tcPr>
            <w:tcW w:w="1418" w:type="dxa"/>
          </w:tcPr>
          <w:p w:rsidR="00CC7E39" w:rsidRPr="00CC7E39" w:rsidRDefault="00CC7E39" w:rsidP="00CC7E39">
            <w:r w:rsidRPr="00CC7E39">
              <w:t>10</w:t>
            </w:r>
            <w:r w:rsidRPr="00CC7E39">
              <w:rPr>
                <w:rFonts w:hint="eastAsia"/>
              </w:rPr>
              <w:t>≤</w:t>
            </w:r>
            <w:r w:rsidRPr="00CC7E39">
              <w:rPr>
                <w:rFonts w:hint="eastAsia"/>
              </w:rPr>
              <w:t>T</w:t>
            </w:r>
            <w:r w:rsidRPr="00CC7E39">
              <w:rPr>
                <w:rFonts w:hint="eastAsia"/>
              </w:rPr>
              <w:t>＜</w:t>
            </w:r>
            <w:r w:rsidRPr="00CC7E39">
              <w:t>15</w:t>
            </w:r>
            <w:r w:rsidRPr="00CC7E39">
              <w:rPr>
                <w:rFonts w:hint="eastAsia"/>
              </w:rPr>
              <w:t>℃</w:t>
            </w:r>
          </w:p>
        </w:tc>
        <w:tc>
          <w:tcPr>
            <w:tcW w:w="1418" w:type="dxa"/>
          </w:tcPr>
          <w:p w:rsidR="00CC7E39" w:rsidRPr="00CC7E39" w:rsidRDefault="00CC7E39" w:rsidP="00CC7E39">
            <w:r w:rsidRPr="00CC7E39">
              <w:t>15</w:t>
            </w:r>
            <w:r w:rsidRPr="00CC7E39">
              <w:rPr>
                <w:rFonts w:hint="eastAsia"/>
              </w:rPr>
              <w:t>≤</w:t>
            </w:r>
            <w:r w:rsidRPr="00CC7E39">
              <w:rPr>
                <w:rFonts w:hint="eastAsia"/>
              </w:rPr>
              <w:t>T</w:t>
            </w:r>
            <w:r w:rsidRPr="00CC7E39">
              <w:rPr>
                <w:rFonts w:hint="eastAsia"/>
              </w:rPr>
              <w:t>＜</w:t>
            </w:r>
            <w:r w:rsidRPr="00CC7E39">
              <w:rPr>
                <w:rFonts w:hint="eastAsia"/>
              </w:rPr>
              <w:t>2</w:t>
            </w:r>
            <w:r w:rsidRPr="00CC7E39">
              <w:t>0</w:t>
            </w:r>
            <w:r w:rsidRPr="00CC7E39">
              <w:rPr>
                <w:rFonts w:hint="eastAsia"/>
              </w:rPr>
              <w:t>℃</w:t>
            </w:r>
          </w:p>
        </w:tc>
        <w:tc>
          <w:tcPr>
            <w:tcW w:w="1417" w:type="dxa"/>
          </w:tcPr>
          <w:p w:rsidR="00CC7E39" w:rsidRPr="00CC7E39" w:rsidRDefault="00CC7E39" w:rsidP="00CC7E39">
            <w:r w:rsidRPr="00CC7E39">
              <w:t>20≤T</w:t>
            </w:r>
            <w:r w:rsidRPr="00CC7E39">
              <w:rPr>
                <w:rFonts w:hint="eastAsia"/>
              </w:rPr>
              <w:t>＜</w:t>
            </w:r>
            <w:r w:rsidRPr="00CC7E39">
              <w:t>25℃</w:t>
            </w:r>
          </w:p>
        </w:tc>
        <w:tc>
          <w:tcPr>
            <w:tcW w:w="1276" w:type="dxa"/>
          </w:tcPr>
          <w:p w:rsidR="00CC7E39" w:rsidRPr="00CC7E39" w:rsidRDefault="00CC7E39" w:rsidP="00CC7E39">
            <w:r w:rsidRPr="00CC7E39">
              <w:t>25≤T≤65℃</w:t>
            </w:r>
          </w:p>
        </w:tc>
      </w:tr>
      <w:tr w:rsidR="00CC7E39" w:rsidRPr="00CC7E39" w:rsidTr="00CC7E39">
        <w:trPr>
          <w:jc w:val="center"/>
        </w:trPr>
        <w:tc>
          <w:tcPr>
            <w:tcW w:w="1138" w:type="dxa"/>
          </w:tcPr>
          <w:p w:rsidR="00CC7E39" w:rsidRPr="00CC7E39" w:rsidRDefault="00CC7E39" w:rsidP="00CC7E39">
            <w:r w:rsidRPr="00CC7E39">
              <w:rPr>
                <w:rFonts w:hint="eastAsia"/>
              </w:rPr>
              <w:t>倍率</w:t>
            </w:r>
          </w:p>
        </w:tc>
        <w:tc>
          <w:tcPr>
            <w:tcW w:w="1134" w:type="dxa"/>
          </w:tcPr>
          <w:p w:rsidR="00CC7E39" w:rsidRPr="00CC7E39" w:rsidRDefault="00047BF7" w:rsidP="00CC7E39">
            <w:pPr>
              <w:ind w:firstLineChars="200" w:firstLine="420"/>
            </w:pPr>
            <w:r>
              <w:t>0</w:t>
            </w:r>
            <w:r w:rsidR="00CC7E39" w:rsidRPr="00CC7E39">
              <w:t>C</w:t>
            </w:r>
          </w:p>
        </w:tc>
        <w:tc>
          <w:tcPr>
            <w:tcW w:w="1418" w:type="dxa"/>
          </w:tcPr>
          <w:p w:rsidR="00CC7E39" w:rsidRPr="00CC7E39" w:rsidRDefault="00C22892" w:rsidP="002E5CDA">
            <w:pPr>
              <w:ind w:firstLineChars="200" w:firstLine="420"/>
            </w:pPr>
            <w:r>
              <w:rPr>
                <w:rFonts w:hint="eastAsia"/>
              </w:rPr>
              <w:t>≤</w:t>
            </w:r>
            <w:r w:rsidR="00903789" w:rsidRPr="002563FD">
              <w:t>0.0</w:t>
            </w:r>
            <w:r w:rsidR="002E5CDA">
              <w:t>5</w:t>
            </w:r>
            <w:r w:rsidR="00903789" w:rsidRPr="002563FD">
              <w:t>C</w:t>
            </w:r>
          </w:p>
        </w:tc>
        <w:tc>
          <w:tcPr>
            <w:tcW w:w="1418" w:type="dxa"/>
          </w:tcPr>
          <w:p w:rsidR="00CC7E39" w:rsidRPr="00CC7E39" w:rsidRDefault="00C22892" w:rsidP="00C22892">
            <w:pPr>
              <w:ind w:firstLineChars="200" w:firstLine="420"/>
            </w:pPr>
            <w:r>
              <w:rPr>
                <w:rFonts w:hint="eastAsia"/>
              </w:rPr>
              <w:t>≤</w:t>
            </w:r>
            <w:r>
              <w:t>0.1</w:t>
            </w:r>
            <w:r w:rsidR="00CC7E39" w:rsidRPr="00CC7E39">
              <w:t>C</w:t>
            </w:r>
          </w:p>
        </w:tc>
        <w:tc>
          <w:tcPr>
            <w:tcW w:w="1418" w:type="dxa"/>
          </w:tcPr>
          <w:p w:rsidR="00CC7E39" w:rsidRPr="00CC7E39" w:rsidRDefault="00C22892" w:rsidP="00C22892">
            <w:pPr>
              <w:ind w:firstLineChars="200" w:firstLine="420"/>
            </w:pPr>
            <w:r>
              <w:rPr>
                <w:rFonts w:hint="eastAsia"/>
              </w:rPr>
              <w:t>≤</w:t>
            </w:r>
            <w:r>
              <w:t>0.3</w:t>
            </w:r>
            <w:r w:rsidR="00CC7E39" w:rsidRPr="00CC7E39">
              <w:t>C</w:t>
            </w:r>
          </w:p>
        </w:tc>
        <w:tc>
          <w:tcPr>
            <w:tcW w:w="1417" w:type="dxa"/>
          </w:tcPr>
          <w:p w:rsidR="00CC7E39" w:rsidRPr="00CC7E39" w:rsidRDefault="00C22892" w:rsidP="00C22892">
            <w:pPr>
              <w:ind w:firstLineChars="200" w:firstLine="420"/>
            </w:pPr>
            <w:r>
              <w:rPr>
                <w:rFonts w:hint="eastAsia"/>
              </w:rPr>
              <w:t>≤</w:t>
            </w:r>
            <w:r>
              <w:t>0.5</w:t>
            </w:r>
            <w:r w:rsidR="00CC7E39" w:rsidRPr="00CC7E39">
              <w:t>C</w:t>
            </w:r>
          </w:p>
        </w:tc>
        <w:tc>
          <w:tcPr>
            <w:tcW w:w="1276" w:type="dxa"/>
          </w:tcPr>
          <w:p w:rsidR="00CC7E39" w:rsidRPr="00CC7E39" w:rsidRDefault="00C22892" w:rsidP="00CB32D5">
            <w:r>
              <w:rPr>
                <w:rFonts w:hint="eastAsia"/>
              </w:rPr>
              <w:t>≤</w:t>
            </w:r>
            <w:r w:rsidR="00CC7E39" w:rsidRPr="00CC7E39">
              <w:rPr>
                <w:rFonts w:hint="eastAsia"/>
              </w:rPr>
              <w:t>1</w:t>
            </w:r>
            <w:r w:rsidR="00CC7E39" w:rsidRPr="00CC7E39">
              <w:t>C</w:t>
            </w:r>
          </w:p>
        </w:tc>
      </w:tr>
    </w:tbl>
    <w:p w:rsidR="002563FD" w:rsidRDefault="002E5CDA" w:rsidP="002E5CDA">
      <w:pPr>
        <w:pStyle w:val="a3"/>
        <w:numPr>
          <w:ilvl w:val="0"/>
          <w:numId w:val="22"/>
        </w:numPr>
        <w:ind w:firstLineChars="0"/>
      </w:pPr>
      <w:r w:rsidRPr="002E5CDA">
        <w:rPr>
          <w:rFonts w:hint="eastAsia"/>
        </w:rPr>
        <w:t>电芯平放状态下剩余容量保持率</w:t>
      </w:r>
      <w:r w:rsidRPr="002E5CDA">
        <w:rPr>
          <w:rFonts w:hint="eastAsia"/>
        </w:rPr>
        <w:t>SOH</w:t>
      </w:r>
      <w:r w:rsidRPr="002E5CDA">
        <w:rPr>
          <w:rFonts w:hint="eastAsia"/>
        </w:rPr>
        <w:t>为</w:t>
      </w:r>
      <w:r w:rsidRPr="002E5CDA">
        <w:rPr>
          <w:rFonts w:hint="eastAsia"/>
        </w:rPr>
        <w:t>60-80%SOH</w:t>
      </w:r>
      <w:r w:rsidRPr="002E5CDA">
        <w:rPr>
          <w:rFonts w:hint="eastAsia"/>
        </w:rPr>
        <w:t>，充电电流与温度关系；</w:t>
      </w:r>
    </w:p>
    <w:tbl>
      <w:tblPr>
        <w:tblpPr w:leftFromText="180" w:rightFromText="180" w:vertAnchor="text" w:horzAnchor="page" w:tblpX="280" w:tblpY="-407"/>
        <w:tblW w:w="11529" w:type="dxa"/>
        <w:tblLayout w:type="fixed"/>
        <w:tblLook w:val="04A0" w:firstRow="1" w:lastRow="0" w:firstColumn="1" w:lastColumn="0" w:noHBand="0" w:noVBand="1"/>
      </w:tblPr>
      <w:tblGrid>
        <w:gridCol w:w="711"/>
        <w:gridCol w:w="712"/>
        <w:gridCol w:w="712"/>
        <w:gridCol w:w="712"/>
        <w:gridCol w:w="712"/>
        <w:gridCol w:w="632"/>
        <w:gridCol w:w="711"/>
        <w:gridCol w:w="712"/>
        <w:gridCol w:w="855"/>
        <w:gridCol w:w="854"/>
        <w:gridCol w:w="855"/>
        <w:gridCol w:w="854"/>
        <w:gridCol w:w="712"/>
        <w:gridCol w:w="749"/>
        <w:gridCol w:w="1028"/>
        <w:gridCol w:w="8"/>
      </w:tblGrid>
      <w:tr w:rsidR="002E5CDA" w:rsidRPr="002563FD" w:rsidTr="00CC3FD5">
        <w:trPr>
          <w:trHeight w:val="363"/>
        </w:trPr>
        <w:tc>
          <w:tcPr>
            <w:tcW w:w="11529" w:type="dxa"/>
            <w:gridSpan w:val="16"/>
            <w:tcBorders>
              <w:top w:val="single" w:sz="4" w:space="0" w:color="auto"/>
              <w:left w:val="single" w:sz="4" w:space="0" w:color="auto"/>
              <w:bottom w:val="nil"/>
              <w:right w:val="single" w:sz="4" w:space="0" w:color="auto"/>
            </w:tcBorders>
            <w:shd w:val="clear" w:color="000000" w:fill="BFBFBF"/>
            <w:noWrap/>
            <w:vAlign w:val="bottom"/>
            <w:hideMark/>
          </w:tcPr>
          <w:p w:rsidR="002E5CDA" w:rsidRPr="002563FD" w:rsidRDefault="002E5CDA" w:rsidP="00CC3FD5">
            <w:pPr>
              <w:widowControl/>
              <w:jc w:val="center"/>
              <w:rPr>
                <w:rFonts w:ascii="微软雅黑" w:eastAsia="微软雅黑" w:hAnsi="微软雅黑" w:cs="宋体"/>
                <w:b/>
                <w:bCs/>
                <w:sz w:val="20"/>
                <w:szCs w:val="20"/>
              </w:rPr>
            </w:pPr>
            <w:r w:rsidRPr="002563FD">
              <w:rPr>
                <w:rFonts w:ascii="微软雅黑" w:eastAsia="微软雅黑" w:hAnsi="微软雅黑" w:cs="宋体" w:hint="eastAsia"/>
                <w:b/>
                <w:bCs/>
                <w:sz w:val="20"/>
                <w:szCs w:val="20"/>
              </w:rPr>
              <w:lastRenderedPageBreak/>
              <w:t>电芯充电窗口(1C=280A)</w:t>
            </w:r>
          </w:p>
        </w:tc>
      </w:tr>
      <w:tr w:rsidR="002E5CDA" w:rsidRPr="002563FD" w:rsidTr="00CC3FD5">
        <w:trPr>
          <w:gridAfter w:val="1"/>
          <w:wAfter w:w="8" w:type="dxa"/>
          <w:trHeight w:val="498"/>
        </w:trPr>
        <w:tc>
          <w:tcPr>
            <w:tcW w:w="1423" w:type="dxa"/>
            <w:gridSpan w:val="2"/>
            <w:tcBorders>
              <w:top w:val="single" w:sz="4" w:space="0" w:color="auto"/>
              <w:left w:val="single" w:sz="4" w:space="0" w:color="auto"/>
              <w:bottom w:val="single" w:sz="4" w:space="0" w:color="auto"/>
              <w:right w:val="single" w:sz="4" w:space="0" w:color="auto"/>
            </w:tcBorders>
            <w:shd w:val="clear" w:color="000000" w:fill="BFBFBF"/>
            <w:noWrap/>
            <w:vAlign w:val="center"/>
            <w:hideMark/>
          </w:tcPr>
          <w:p w:rsidR="002E5CDA" w:rsidRPr="002563FD" w:rsidRDefault="002E5CDA" w:rsidP="00CC3FD5">
            <w:pPr>
              <w:widowControl/>
              <w:jc w:val="center"/>
              <w:rPr>
                <w:rFonts w:ascii="微软雅黑" w:eastAsia="微软雅黑" w:hAnsi="微软雅黑" w:cs="宋体"/>
                <w:sz w:val="20"/>
                <w:szCs w:val="20"/>
              </w:rPr>
            </w:pPr>
            <w:r w:rsidRPr="002563FD">
              <w:rPr>
                <w:rFonts w:ascii="微软雅黑" w:eastAsia="微软雅黑" w:hAnsi="微软雅黑" w:cs="宋体" w:hint="eastAsia"/>
                <w:sz w:val="20"/>
                <w:szCs w:val="20"/>
              </w:rPr>
              <w:t>SOC</w:t>
            </w:r>
          </w:p>
        </w:tc>
        <w:tc>
          <w:tcPr>
            <w:tcW w:w="712" w:type="dxa"/>
            <w:tcBorders>
              <w:top w:val="single" w:sz="4" w:space="0" w:color="auto"/>
              <w:left w:val="nil"/>
              <w:bottom w:val="single" w:sz="4" w:space="0" w:color="auto"/>
              <w:right w:val="single" w:sz="4" w:space="0" w:color="auto"/>
            </w:tcBorders>
            <w:shd w:val="clear" w:color="000000" w:fill="BFBFBF"/>
            <w:noWrap/>
            <w:vAlign w:val="center"/>
            <w:hideMark/>
          </w:tcPr>
          <w:p w:rsidR="002E5CDA" w:rsidRPr="002563FD" w:rsidRDefault="002E5CDA" w:rsidP="00CC3FD5">
            <w:pPr>
              <w:widowControl/>
              <w:jc w:val="center"/>
              <w:rPr>
                <w:rFonts w:ascii="微软雅黑" w:eastAsia="微软雅黑" w:hAnsi="微软雅黑" w:cs="宋体"/>
                <w:sz w:val="20"/>
                <w:szCs w:val="20"/>
              </w:rPr>
            </w:pPr>
            <w:r w:rsidRPr="002563FD">
              <w:rPr>
                <w:rFonts w:ascii="微软雅黑" w:eastAsia="微软雅黑" w:hAnsi="微软雅黑" w:cs="宋体" w:hint="eastAsia"/>
                <w:sz w:val="20"/>
                <w:szCs w:val="20"/>
              </w:rPr>
              <w:t>0%</w:t>
            </w:r>
          </w:p>
        </w:tc>
        <w:tc>
          <w:tcPr>
            <w:tcW w:w="712" w:type="dxa"/>
            <w:tcBorders>
              <w:top w:val="single" w:sz="4" w:space="0" w:color="auto"/>
              <w:left w:val="nil"/>
              <w:bottom w:val="single" w:sz="4" w:space="0" w:color="auto"/>
              <w:right w:val="single" w:sz="4" w:space="0" w:color="auto"/>
            </w:tcBorders>
            <w:shd w:val="clear" w:color="000000" w:fill="BFBFBF"/>
            <w:noWrap/>
            <w:vAlign w:val="center"/>
            <w:hideMark/>
          </w:tcPr>
          <w:p w:rsidR="002E5CDA" w:rsidRPr="002563FD" w:rsidRDefault="002E5CDA" w:rsidP="00CC3FD5">
            <w:pPr>
              <w:widowControl/>
              <w:jc w:val="center"/>
              <w:rPr>
                <w:rFonts w:ascii="微软雅黑" w:eastAsia="微软雅黑" w:hAnsi="微软雅黑" w:cs="宋体"/>
                <w:sz w:val="20"/>
                <w:szCs w:val="20"/>
              </w:rPr>
            </w:pPr>
            <w:r w:rsidRPr="002563FD">
              <w:rPr>
                <w:rFonts w:ascii="微软雅黑" w:eastAsia="微软雅黑" w:hAnsi="微软雅黑" w:cs="宋体" w:hint="eastAsia"/>
                <w:sz w:val="20"/>
                <w:szCs w:val="20"/>
              </w:rPr>
              <w:t>10%</w:t>
            </w:r>
          </w:p>
        </w:tc>
        <w:tc>
          <w:tcPr>
            <w:tcW w:w="712" w:type="dxa"/>
            <w:tcBorders>
              <w:top w:val="single" w:sz="4" w:space="0" w:color="auto"/>
              <w:left w:val="nil"/>
              <w:bottom w:val="single" w:sz="4" w:space="0" w:color="auto"/>
              <w:right w:val="single" w:sz="4" w:space="0" w:color="auto"/>
            </w:tcBorders>
            <w:shd w:val="clear" w:color="000000" w:fill="BFBFBF"/>
            <w:noWrap/>
            <w:vAlign w:val="center"/>
            <w:hideMark/>
          </w:tcPr>
          <w:p w:rsidR="002E5CDA" w:rsidRPr="002563FD" w:rsidRDefault="002E5CDA" w:rsidP="00CC3FD5">
            <w:pPr>
              <w:widowControl/>
              <w:jc w:val="center"/>
              <w:rPr>
                <w:rFonts w:ascii="微软雅黑" w:eastAsia="微软雅黑" w:hAnsi="微软雅黑" w:cs="宋体"/>
                <w:sz w:val="20"/>
                <w:szCs w:val="20"/>
              </w:rPr>
            </w:pPr>
            <w:r w:rsidRPr="002563FD">
              <w:rPr>
                <w:rFonts w:ascii="微软雅黑" w:eastAsia="微软雅黑" w:hAnsi="微软雅黑" w:cs="宋体" w:hint="eastAsia"/>
                <w:sz w:val="20"/>
                <w:szCs w:val="20"/>
              </w:rPr>
              <w:t>20%</w:t>
            </w:r>
          </w:p>
        </w:tc>
        <w:tc>
          <w:tcPr>
            <w:tcW w:w="632" w:type="dxa"/>
            <w:tcBorders>
              <w:top w:val="single" w:sz="4" w:space="0" w:color="auto"/>
              <w:left w:val="nil"/>
              <w:bottom w:val="single" w:sz="4" w:space="0" w:color="auto"/>
              <w:right w:val="single" w:sz="4" w:space="0" w:color="auto"/>
            </w:tcBorders>
            <w:shd w:val="clear" w:color="000000" w:fill="BFBFBF"/>
            <w:noWrap/>
            <w:vAlign w:val="center"/>
            <w:hideMark/>
          </w:tcPr>
          <w:p w:rsidR="002E5CDA" w:rsidRPr="002563FD" w:rsidRDefault="002E5CDA" w:rsidP="00CC3FD5">
            <w:pPr>
              <w:widowControl/>
              <w:jc w:val="center"/>
              <w:rPr>
                <w:rFonts w:ascii="微软雅黑" w:eastAsia="微软雅黑" w:hAnsi="微软雅黑" w:cs="宋体"/>
                <w:sz w:val="20"/>
                <w:szCs w:val="20"/>
              </w:rPr>
            </w:pPr>
            <w:r w:rsidRPr="002563FD">
              <w:rPr>
                <w:rFonts w:ascii="微软雅黑" w:eastAsia="微软雅黑" w:hAnsi="微软雅黑" w:cs="宋体" w:hint="eastAsia"/>
                <w:sz w:val="20"/>
                <w:szCs w:val="20"/>
              </w:rPr>
              <w:t>30%</w:t>
            </w:r>
          </w:p>
        </w:tc>
        <w:tc>
          <w:tcPr>
            <w:tcW w:w="711" w:type="dxa"/>
            <w:tcBorders>
              <w:top w:val="single" w:sz="4" w:space="0" w:color="auto"/>
              <w:left w:val="nil"/>
              <w:bottom w:val="single" w:sz="4" w:space="0" w:color="auto"/>
              <w:right w:val="single" w:sz="4" w:space="0" w:color="auto"/>
            </w:tcBorders>
            <w:shd w:val="clear" w:color="000000" w:fill="BFBFBF"/>
            <w:noWrap/>
            <w:vAlign w:val="center"/>
            <w:hideMark/>
          </w:tcPr>
          <w:p w:rsidR="002E5CDA" w:rsidRPr="002563FD" w:rsidRDefault="002E5CDA" w:rsidP="00CC3FD5">
            <w:pPr>
              <w:widowControl/>
              <w:jc w:val="center"/>
              <w:rPr>
                <w:rFonts w:ascii="微软雅黑" w:eastAsia="微软雅黑" w:hAnsi="微软雅黑" w:cs="宋体"/>
                <w:sz w:val="20"/>
                <w:szCs w:val="20"/>
              </w:rPr>
            </w:pPr>
            <w:r w:rsidRPr="002563FD">
              <w:rPr>
                <w:rFonts w:ascii="微软雅黑" w:eastAsia="微软雅黑" w:hAnsi="微软雅黑" w:cs="宋体" w:hint="eastAsia"/>
                <w:sz w:val="20"/>
                <w:szCs w:val="20"/>
              </w:rPr>
              <w:t>40%</w:t>
            </w:r>
          </w:p>
        </w:tc>
        <w:tc>
          <w:tcPr>
            <w:tcW w:w="712" w:type="dxa"/>
            <w:tcBorders>
              <w:top w:val="single" w:sz="4" w:space="0" w:color="auto"/>
              <w:left w:val="nil"/>
              <w:bottom w:val="single" w:sz="4" w:space="0" w:color="auto"/>
              <w:right w:val="single" w:sz="4" w:space="0" w:color="auto"/>
            </w:tcBorders>
            <w:shd w:val="clear" w:color="000000" w:fill="BFBFBF"/>
            <w:noWrap/>
            <w:vAlign w:val="center"/>
            <w:hideMark/>
          </w:tcPr>
          <w:p w:rsidR="002E5CDA" w:rsidRPr="002563FD" w:rsidRDefault="002E5CDA" w:rsidP="00CC3FD5">
            <w:pPr>
              <w:widowControl/>
              <w:jc w:val="center"/>
              <w:rPr>
                <w:rFonts w:ascii="微软雅黑" w:eastAsia="微软雅黑" w:hAnsi="微软雅黑" w:cs="宋体"/>
                <w:sz w:val="20"/>
                <w:szCs w:val="20"/>
              </w:rPr>
            </w:pPr>
            <w:r w:rsidRPr="002563FD">
              <w:rPr>
                <w:rFonts w:ascii="微软雅黑" w:eastAsia="微软雅黑" w:hAnsi="微软雅黑" w:cs="宋体" w:hint="eastAsia"/>
                <w:sz w:val="20"/>
                <w:szCs w:val="20"/>
              </w:rPr>
              <w:t>50%</w:t>
            </w:r>
          </w:p>
        </w:tc>
        <w:tc>
          <w:tcPr>
            <w:tcW w:w="855" w:type="dxa"/>
            <w:tcBorders>
              <w:top w:val="single" w:sz="4" w:space="0" w:color="auto"/>
              <w:left w:val="nil"/>
              <w:bottom w:val="single" w:sz="4" w:space="0" w:color="auto"/>
              <w:right w:val="single" w:sz="4" w:space="0" w:color="auto"/>
            </w:tcBorders>
            <w:shd w:val="clear" w:color="000000" w:fill="BFBFBF"/>
            <w:noWrap/>
            <w:vAlign w:val="center"/>
            <w:hideMark/>
          </w:tcPr>
          <w:p w:rsidR="002E5CDA" w:rsidRPr="002563FD" w:rsidRDefault="002E5CDA" w:rsidP="00CC3FD5">
            <w:pPr>
              <w:widowControl/>
              <w:jc w:val="center"/>
              <w:rPr>
                <w:rFonts w:ascii="微软雅黑" w:eastAsia="微软雅黑" w:hAnsi="微软雅黑" w:cs="宋体"/>
                <w:sz w:val="20"/>
                <w:szCs w:val="20"/>
              </w:rPr>
            </w:pPr>
            <w:r w:rsidRPr="002563FD">
              <w:rPr>
                <w:rFonts w:ascii="微软雅黑" w:eastAsia="微软雅黑" w:hAnsi="微软雅黑" w:cs="宋体" w:hint="eastAsia"/>
                <w:sz w:val="20"/>
                <w:szCs w:val="20"/>
              </w:rPr>
              <w:t>60%</w:t>
            </w:r>
          </w:p>
        </w:tc>
        <w:tc>
          <w:tcPr>
            <w:tcW w:w="854" w:type="dxa"/>
            <w:tcBorders>
              <w:top w:val="single" w:sz="4" w:space="0" w:color="auto"/>
              <w:left w:val="nil"/>
              <w:bottom w:val="single" w:sz="4" w:space="0" w:color="auto"/>
              <w:right w:val="single" w:sz="4" w:space="0" w:color="auto"/>
            </w:tcBorders>
            <w:shd w:val="clear" w:color="000000" w:fill="BFBFBF"/>
            <w:noWrap/>
            <w:vAlign w:val="center"/>
            <w:hideMark/>
          </w:tcPr>
          <w:p w:rsidR="002E5CDA" w:rsidRPr="002563FD" w:rsidRDefault="002E5CDA" w:rsidP="00CC3FD5">
            <w:pPr>
              <w:widowControl/>
              <w:jc w:val="center"/>
              <w:rPr>
                <w:rFonts w:ascii="微软雅黑" w:eastAsia="微软雅黑" w:hAnsi="微软雅黑" w:cs="宋体"/>
                <w:sz w:val="20"/>
                <w:szCs w:val="20"/>
              </w:rPr>
            </w:pPr>
            <w:r w:rsidRPr="002563FD">
              <w:rPr>
                <w:rFonts w:ascii="微软雅黑" w:eastAsia="微软雅黑" w:hAnsi="微软雅黑" w:cs="宋体" w:hint="eastAsia"/>
                <w:sz w:val="20"/>
                <w:szCs w:val="20"/>
              </w:rPr>
              <w:t>70%</w:t>
            </w:r>
          </w:p>
        </w:tc>
        <w:tc>
          <w:tcPr>
            <w:tcW w:w="855" w:type="dxa"/>
            <w:tcBorders>
              <w:top w:val="single" w:sz="4" w:space="0" w:color="auto"/>
              <w:left w:val="nil"/>
              <w:bottom w:val="single" w:sz="4" w:space="0" w:color="auto"/>
              <w:right w:val="single" w:sz="4" w:space="0" w:color="auto"/>
            </w:tcBorders>
            <w:shd w:val="clear" w:color="000000" w:fill="BFBFBF"/>
            <w:noWrap/>
            <w:vAlign w:val="center"/>
            <w:hideMark/>
          </w:tcPr>
          <w:p w:rsidR="002E5CDA" w:rsidRPr="002563FD" w:rsidRDefault="002E5CDA" w:rsidP="00CC3FD5">
            <w:pPr>
              <w:widowControl/>
              <w:jc w:val="center"/>
              <w:rPr>
                <w:rFonts w:ascii="微软雅黑" w:eastAsia="微软雅黑" w:hAnsi="微软雅黑" w:cs="宋体"/>
                <w:sz w:val="20"/>
                <w:szCs w:val="20"/>
              </w:rPr>
            </w:pPr>
            <w:r w:rsidRPr="002563FD">
              <w:rPr>
                <w:rFonts w:ascii="微软雅黑" w:eastAsia="微软雅黑" w:hAnsi="微软雅黑" w:cs="宋体" w:hint="eastAsia"/>
                <w:sz w:val="20"/>
                <w:szCs w:val="20"/>
              </w:rPr>
              <w:t>80%</w:t>
            </w:r>
          </w:p>
        </w:tc>
        <w:tc>
          <w:tcPr>
            <w:tcW w:w="854" w:type="dxa"/>
            <w:tcBorders>
              <w:top w:val="single" w:sz="4" w:space="0" w:color="auto"/>
              <w:left w:val="nil"/>
              <w:bottom w:val="single" w:sz="4" w:space="0" w:color="auto"/>
              <w:right w:val="single" w:sz="4" w:space="0" w:color="auto"/>
            </w:tcBorders>
            <w:shd w:val="clear" w:color="000000" w:fill="BFBFBF"/>
            <w:noWrap/>
            <w:vAlign w:val="center"/>
            <w:hideMark/>
          </w:tcPr>
          <w:p w:rsidR="002E5CDA" w:rsidRPr="002563FD" w:rsidRDefault="002E5CDA" w:rsidP="00CC3FD5">
            <w:pPr>
              <w:widowControl/>
              <w:jc w:val="center"/>
              <w:rPr>
                <w:rFonts w:ascii="微软雅黑" w:eastAsia="微软雅黑" w:hAnsi="微软雅黑" w:cs="宋体"/>
                <w:sz w:val="20"/>
                <w:szCs w:val="20"/>
              </w:rPr>
            </w:pPr>
            <w:r w:rsidRPr="002563FD">
              <w:rPr>
                <w:rFonts w:ascii="微软雅黑" w:eastAsia="微软雅黑" w:hAnsi="微软雅黑" w:cs="宋体" w:hint="eastAsia"/>
                <w:sz w:val="20"/>
                <w:szCs w:val="20"/>
              </w:rPr>
              <w:t>85%</w:t>
            </w:r>
          </w:p>
        </w:tc>
        <w:tc>
          <w:tcPr>
            <w:tcW w:w="712" w:type="dxa"/>
            <w:tcBorders>
              <w:top w:val="single" w:sz="4" w:space="0" w:color="auto"/>
              <w:left w:val="nil"/>
              <w:bottom w:val="single" w:sz="4" w:space="0" w:color="auto"/>
              <w:right w:val="single" w:sz="4" w:space="0" w:color="auto"/>
            </w:tcBorders>
            <w:shd w:val="clear" w:color="000000" w:fill="BFBFBF"/>
            <w:noWrap/>
            <w:vAlign w:val="center"/>
            <w:hideMark/>
          </w:tcPr>
          <w:p w:rsidR="002E5CDA" w:rsidRPr="002563FD" w:rsidRDefault="002E5CDA" w:rsidP="00CC3FD5">
            <w:pPr>
              <w:widowControl/>
              <w:jc w:val="center"/>
              <w:rPr>
                <w:rFonts w:ascii="微软雅黑" w:eastAsia="微软雅黑" w:hAnsi="微软雅黑" w:cs="宋体"/>
                <w:sz w:val="20"/>
                <w:szCs w:val="20"/>
              </w:rPr>
            </w:pPr>
            <w:r w:rsidRPr="002563FD">
              <w:rPr>
                <w:rFonts w:ascii="微软雅黑" w:eastAsia="微软雅黑" w:hAnsi="微软雅黑" w:cs="宋体" w:hint="eastAsia"/>
                <w:sz w:val="20"/>
                <w:szCs w:val="20"/>
              </w:rPr>
              <w:t>90%</w:t>
            </w:r>
          </w:p>
        </w:tc>
        <w:tc>
          <w:tcPr>
            <w:tcW w:w="749" w:type="dxa"/>
            <w:tcBorders>
              <w:top w:val="single" w:sz="4" w:space="0" w:color="auto"/>
              <w:left w:val="nil"/>
              <w:bottom w:val="single" w:sz="4" w:space="0" w:color="auto"/>
              <w:right w:val="single" w:sz="4" w:space="0" w:color="auto"/>
            </w:tcBorders>
            <w:shd w:val="clear" w:color="000000" w:fill="BFBFBF"/>
            <w:noWrap/>
            <w:vAlign w:val="center"/>
            <w:hideMark/>
          </w:tcPr>
          <w:p w:rsidR="002E5CDA" w:rsidRPr="002563FD" w:rsidRDefault="002E5CDA" w:rsidP="00CC3FD5">
            <w:pPr>
              <w:widowControl/>
              <w:jc w:val="center"/>
              <w:rPr>
                <w:rFonts w:ascii="微软雅黑" w:eastAsia="微软雅黑" w:hAnsi="微软雅黑" w:cs="宋体"/>
                <w:sz w:val="20"/>
                <w:szCs w:val="20"/>
              </w:rPr>
            </w:pPr>
            <w:r w:rsidRPr="002563FD">
              <w:rPr>
                <w:rFonts w:ascii="微软雅黑" w:eastAsia="微软雅黑" w:hAnsi="微软雅黑" w:cs="宋体" w:hint="eastAsia"/>
                <w:sz w:val="20"/>
                <w:szCs w:val="20"/>
              </w:rPr>
              <w:t>100%</w:t>
            </w:r>
          </w:p>
        </w:tc>
        <w:tc>
          <w:tcPr>
            <w:tcW w:w="1028" w:type="dxa"/>
            <w:tcBorders>
              <w:top w:val="single" w:sz="4" w:space="0" w:color="auto"/>
              <w:left w:val="nil"/>
              <w:bottom w:val="single" w:sz="4" w:space="0" w:color="auto"/>
              <w:right w:val="single" w:sz="4" w:space="0" w:color="auto"/>
            </w:tcBorders>
            <w:shd w:val="clear" w:color="000000" w:fill="BFBFBF"/>
            <w:noWrap/>
            <w:vAlign w:val="center"/>
            <w:hideMark/>
          </w:tcPr>
          <w:p w:rsidR="002E5CDA" w:rsidRPr="002563FD" w:rsidRDefault="002E5CDA" w:rsidP="00CC3FD5">
            <w:pPr>
              <w:widowControl/>
              <w:jc w:val="center"/>
              <w:rPr>
                <w:rFonts w:ascii="微软雅黑" w:eastAsia="微软雅黑" w:hAnsi="微软雅黑" w:cs="宋体"/>
                <w:sz w:val="20"/>
                <w:szCs w:val="20"/>
              </w:rPr>
            </w:pPr>
            <w:r w:rsidRPr="002563FD">
              <w:rPr>
                <w:rFonts w:ascii="微软雅黑" w:eastAsia="微软雅黑" w:hAnsi="微软雅黑" w:cs="宋体" w:hint="eastAsia"/>
                <w:sz w:val="20"/>
                <w:szCs w:val="20"/>
              </w:rPr>
              <w:t>＞100%</w:t>
            </w:r>
          </w:p>
        </w:tc>
      </w:tr>
      <w:tr w:rsidR="002E5CDA" w:rsidRPr="002563FD" w:rsidTr="00CC3FD5">
        <w:trPr>
          <w:gridAfter w:val="1"/>
          <w:wAfter w:w="8" w:type="dxa"/>
          <w:trHeight w:val="543"/>
        </w:trPr>
        <w:tc>
          <w:tcPr>
            <w:tcW w:w="711" w:type="dxa"/>
            <w:tcBorders>
              <w:top w:val="nil"/>
              <w:left w:val="single" w:sz="4" w:space="0" w:color="auto"/>
              <w:bottom w:val="single" w:sz="4" w:space="0" w:color="auto"/>
              <w:right w:val="single" w:sz="4" w:space="0" w:color="auto"/>
            </w:tcBorders>
            <w:shd w:val="clear" w:color="000000" w:fill="BFBFBF"/>
            <w:noWrap/>
            <w:vAlign w:val="bottom"/>
            <w:hideMark/>
          </w:tcPr>
          <w:p w:rsidR="002E5CDA" w:rsidRPr="002563FD" w:rsidRDefault="002E5CDA" w:rsidP="00CC3FD5">
            <w:pPr>
              <w:widowControl/>
              <w:jc w:val="center"/>
              <w:rPr>
                <w:rFonts w:ascii="微软雅黑" w:eastAsia="微软雅黑" w:hAnsi="微软雅黑" w:cs="宋体"/>
                <w:sz w:val="20"/>
                <w:szCs w:val="20"/>
              </w:rPr>
            </w:pPr>
            <w:r w:rsidRPr="002563FD">
              <w:rPr>
                <w:rFonts w:ascii="微软雅黑" w:eastAsia="微软雅黑" w:hAnsi="微软雅黑" w:cs="宋体" w:hint="eastAsia"/>
                <w:sz w:val="20"/>
                <w:szCs w:val="20"/>
              </w:rPr>
              <w:t>温度</w:t>
            </w:r>
          </w:p>
        </w:tc>
        <w:tc>
          <w:tcPr>
            <w:tcW w:w="712" w:type="dxa"/>
            <w:tcBorders>
              <w:top w:val="nil"/>
              <w:left w:val="nil"/>
              <w:bottom w:val="single" w:sz="4" w:space="0" w:color="auto"/>
              <w:right w:val="single" w:sz="4" w:space="0" w:color="auto"/>
            </w:tcBorders>
            <w:shd w:val="clear" w:color="000000" w:fill="BFBFBF"/>
            <w:vAlign w:val="center"/>
            <w:hideMark/>
          </w:tcPr>
          <w:p w:rsidR="002E5CDA" w:rsidRPr="002563FD" w:rsidRDefault="002E5CDA" w:rsidP="00CC3FD5">
            <w:pPr>
              <w:widowControl/>
              <w:jc w:val="center"/>
              <w:rPr>
                <w:rFonts w:ascii="微软雅黑" w:eastAsia="微软雅黑" w:hAnsi="微软雅黑" w:cs="宋体"/>
                <w:sz w:val="20"/>
                <w:szCs w:val="20"/>
              </w:rPr>
            </w:pPr>
            <w:r w:rsidRPr="002563FD">
              <w:rPr>
                <w:rFonts w:ascii="微软雅黑" w:eastAsia="微软雅黑" w:hAnsi="微软雅黑" w:cs="宋体" w:hint="eastAsia"/>
                <w:sz w:val="20"/>
                <w:szCs w:val="20"/>
              </w:rPr>
              <w:t>0</w:t>
            </w:r>
          </w:p>
        </w:tc>
        <w:tc>
          <w:tcPr>
            <w:tcW w:w="712" w:type="dxa"/>
            <w:tcBorders>
              <w:top w:val="nil"/>
              <w:left w:val="nil"/>
              <w:bottom w:val="single" w:sz="4" w:space="0" w:color="auto"/>
              <w:right w:val="single" w:sz="4" w:space="0" w:color="auto"/>
            </w:tcBorders>
            <w:shd w:val="clear" w:color="auto" w:fill="auto"/>
            <w:noWrap/>
            <w:vAlign w:val="center"/>
            <w:hideMark/>
          </w:tcPr>
          <w:p w:rsidR="002E5CDA" w:rsidRPr="002563FD" w:rsidRDefault="002E5CDA" w:rsidP="00CC3FD5">
            <w:pPr>
              <w:widowControl/>
              <w:jc w:val="center"/>
              <w:rPr>
                <w:rFonts w:ascii="Calibri" w:eastAsia="等线" w:hAnsi="Calibri" w:cs="Calibri"/>
                <w:sz w:val="22"/>
              </w:rPr>
            </w:pPr>
            <w:r w:rsidRPr="002563FD">
              <w:rPr>
                <w:rFonts w:ascii="Calibri" w:eastAsia="等线" w:hAnsi="Calibri" w:cs="Calibri"/>
                <w:sz w:val="22"/>
              </w:rPr>
              <w:t>0.05</w:t>
            </w:r>
          </w:p>
        </w:tc>
        <w:tc>
          <w:tcPr>
            <w:tcW w:w="712" w:type="dxa"/>
            <w:tcBorders>
              <w:top w:val="nil"/>
              <w:left w:val="nil"/>
              <w:bottom w:val="single" w:sz="4" w:space="0" w:color="auto"/>
              <w:right w:val="single" w:sz="4" w:space="0" w:color="auto"/>
            </w:tcBorders>
            <w:shd w:val="clear" w:color="auto" w:fill="auto"/>
            <w:noWrap/>
            <w:vAlign w:val="center"/>
            <w:hideMark/>
          </w:tcPr>
          <w:p w:rsidR="002E5CDA" w:rsidRPr="002563FD" w:rsidRDefault="002E5CDA" w:rsidP="00CC3FD5">
            <w:pPr>
              <w:widowControl/>
              <w:jc w:val="center"/>
              <w:rPr>
                <w:rFonts w:ascii="Calibri" w:eastAsia="等线" w:hAnsi="Calibri" w:cs="Calibri"/>
                <w:sz w:val="22"/>
              </w:rPr>
            </w:pPr>
            <w:r w:rsidRPr="002563FD">
              <w:rPr>
                <w:rFonts w:ascii="Calibri" w:eastAsia="等线" w:hAnsi="Calibri" w:cs="Calibri"/>
                <w:sz w:val="22"/>
              </w:rPr>
              <w:t>0.05</w:t>
            </w:r>
          </w:p>
        </w:tc>
        <w:tc>
          <w:tcPr>
            <w:tcW w:w="712" w:type="dxa"/>
            <w:tcBorders>
              <w:top w:val="nil"/>
              <w:left w:val="nil"/>
              <w:bottom w:val="single" w:sz="4" w:space="0" w:color="auto"/>
              <w:right w:val="single" w:sz="4" w:space="0" w:color="auto"/>
            </w:tcBorders>
            <w:shd w:val="clear" w:color="auto" w:fill="auto"/>
            <w:noWrap/>
            <w:vAlign w:val="center"/>
            <w:hideMark/>
          </w:tcPr>
          <w:p w:rsidR="002E5CDA" w:rsidRPr="002563FD" w:rsidRDefault="002E5CDA" w:rsidP="00CC3FD5">
            <w:pPr>
              <w:widowControl/>
              <w:jc w:val="center"/>
              <w:rPr>
                <w:rFonts w:ascii="Calibri" w:eastAsia="等线" w:hAnsi="Calibri" w:cs="Calibri"/>
                <w:sz w:val="22"/>
              </w:rPr>
            </w:pPr>
            <w:r w:rsidRPr="002563FD">
              <w:rPr>
                <w:rFonts w:ascii="Calibri" w:eastAsia="等线" w:hAnsi="Calibri" w:cs="Calibri"/>
                <w:sz w:val="22"/>
              </w:rPr>
              <w:t>0.05</w:t>
            </w:r>
          </w:p>
        </w:tc>
        <w:tc>
          <w:tcPr>
            <w:tcW w:w="632" w:type="dxa"/>
            <w:tcBorders>
              <w:top w:val="nil"/>
              <w:left w:val="nil"/>
              <w:bottom w:val="single" w:sz="4" w:space="0" w:color="auto"/>
              <w:right w:val="single" w:sz="4" w:space="0" w:color="auto"/>
            </w:tcBorders>
            <w:shd w:val="clear" w:color="auto" w:fill="auto"/>
            <w:noWrap/>
            <w:vAlign w:val="center"/>
            <w:hideMark/>
          </w:tcPr>
          <w:p w:rsidR="002E5CDA" w:rsidRPr="002563FD" w:rsidRDefault="002E5CDA" w:rsidP="00CC3FD5">
            <w:pPr>
              <w:widowControl/>
              <w:jc w:val="center"/>
              <w:rPr>
                <w:rFonts w:ascii="Calibri" w:eastAsia="等线" w:hAnsi="Calibri" w:cs="Calibri"/>
                <w:sz w:val="22"/>
              </w:rPr>
            </w:pPr>
            <w:r w:rsidRPr="002563FD">
              <w:rPr>
                <w:rFonts w:ascii="Calibri" w:eastAsia="等线" w:hAnsi="Calibri" w:cs="Calibri"/>
                <w:sz w:val="22"/>
              </w:rPr>
              <w:t>0.05</w:t>
            </w:r>
          </w:p>
        </w:tc>
        <w:tc>
          <w:tcPr>
            <w:tcW w:w="711" w:type="dxa"/>
            <w:tcBorders>
              <w:top w:val="nil"/>
              <w:left w:val="nil"/>
              <w:bottom w:val="single" w:sz="4" w:space="0" w:color="auto"/>
              <w:right w:val="single" w:sz="4" w:space="0" w:color="auto"/>
            </w:tcBorders>
            <w:shd w:val="clear" w:color="auto" w:fill="auto"/>
            <w:noWrap/>
            <w:vAlign w:val="center"/>
            <w:hideMark/>
          </w:tcPr>
          <w:p w:rsidR="002E5CDA" w:rsidRPr="002563FD" w:rsidRDefault="002E5CDA" w:rsidP="00CC3FD5">
            <w:pPr>
              <w:widowControl/>
              <w:jc w:val="center"/>
              <w:rPr>
                <w:rFonts w:ascii="Calibri" w:eastAsia="等线" w:hAnsi="Calibri" w:cs="Calibri"/>
                <w:sz w:val="22"/>
              </w:rPr>
            </w:pPr>
            <w:r w:rsidRPr="002563FD">
              <w:rPr>
                <w:rFonts w:ascii="Calibri" w:eastAsia="等线" w:hAnsi="Calibri" w:cs="Calibri"/>
                <w:sz w:val="22"/>
              </w:rPr>
              <w:t>0.05</w:t>
            </w:r>
          </w:p>
        </w:tc>
        <w:tc>
          <w:tcPr>
            <w:tcW w:w="712" w:type="dxa"/>
            <w:tcBorders>
              <w:top w:val="nil"/>
              <w:left w:val="nil"/>
              <w:bottom w:val="single" w:sz="4" w:space="0" w:color="auto"/>
              <w:right w:val="single" w:sz="4" w:space="0" w:color="auto"/>
            </w:tcBorders>
            <w:shd w:val="clear" w:color="auto" w:fill="auto"/>
            <w:noWrap/>
            <w:vAlign w:val="center"/>
            <w:hideMark/>
          </w:tcPr>
          <w:p w:rsidR="002E5CDA" w:rsidRPr="002563FD" w:rsidRDefault="002E5CDA" w:rsidP="00CC3FD5">
            <w:pPr>
              <w:widowControl/>
              <w:jc w:val="center"/>
              <w:rPr>
                <w:rFonts w:ascii="Calibri" w:eastAsia="等线" w:hAnsi="Calibri" w:cs="Calibri"/>
                <w:sz w:val="22"/>
              </w:rPr>
            </w:pPr>
            <w:r w:rsidRPr="002563FD">
              <w:rPr>
                <w:rFonts w:ascii="Calibri" w:eastAsia="等线" w:hAnsi="Calibri" w:cs="Calibri"/>
                <w:sz w:val="22"/>
              </w:rPr>
              <w:t>0.05</w:t>
            </w:r>
          </w:p>
        </w:tc>
        <w:tc>
          <w:tcPr>
            <w:tcW w:w="855" w:type="dxa"/>
            <w:tcBorders>
              <w:top w:val="nil"/>
              <w:left w:val="nil"/>
              <w:bottom w:val="single" w:sz="4" w:space="0" w:color="auto"/>
              <w:right w:val="single" w:sz="4" w:space="0" w:color="auto"/>
            </w:tcBorders>
            <w:shd w:val="clear" w:color="auto" w:fill="auto"/>
            <w:noWrap/>
            <w:vAlign w:val="center"/>
            <w:hideMark/>
          </w:tcPr>
          <w:p w:rsidR="002E5CDA" w:rsidRPr="002563FD" w:rsidRDefault="002E5CDA" w:rsidP="00CC3FD5">
            <w:pPr>
              <w:widowControl/>
              <w:jc w:val="center"/>
              <w:rPr>
                <w:rFonts w:ascii="Calibri" w:eastAsia="等线" w:hAnsi="Calibri" w:cs="Calibri"/>
                <w:sz w:val="22"/>
              </w:rPr>
            </w:pPr>
            <w:r w:rsidRPr="002563FD">
              <w:rPr>
                <w:rFonts w:ascii="Calibri" w:eastAsia="等线" w:hAnsi="Calibri" w:cs="Calibri"/>
                <w:sz w:val="22"/>
              </w:rPr>
              <w:t>0.05</w:t>
            </w:r>
          </w:p>
        </w:tc>
        <w:tc>
          <w:tcPr>
            <w:tcW w:w="854" w:type="dxa"/>
            <w:tcBorders>
              <w:top w:val="nil"/>
              <w:left w:val="nil"/>
              <w:bottom w:val="single" w:sz="4" w:space="0" w:color="auto"/>
              <w:right w:val="single" w:sz="4" w:space="0" w:color="auto"/>
            </w:tcBorders>
            <w:shd w:val="clear" w:color="auto" w:fill="auto"/>
            <w:noWrap/>
            <w:vAlign w:val="center"/>
            <w:hideMark/>
          </w:tcPr>
          <w:p w:rsidR="002E5CDA" w:rsidRPr="002563FD" w:rsidRDefault="002E5CDA" w:rsidP="00CC3FD5">
            <w:pPr>
              <w:widowControl/>
              <w:jc w:val="center"/>
              <w:rPr>
                <w:rFonts w:ascii="Calibri" w:eastAsia="等线" w:hAnsi="Calibri" w:cs="Calibri"/>
                <w:sz w:val="22"/>
              </w:rPr>
            </w:pPr>
            <w:r w:rsidRPr="002563FD">
              <w:rPr>
                <w:rFonts w:ascii="Calibri" w:eastAsia="等线" w:hAnsi="Calibri" w:cs="Calibri"/>
                <w:sz w:val="22"/>
              </w:rPr>
              <w:t>0.05</w:t>
            </w:r>
          </w:p>
        </w:tc>
        <w:tc>
          <w:tcPr>
            <w:tcW w:w="855" w:type="dxa"/>
            <w:tcBorders>
              <w:top w:val="nil"/>
              <w:left w:val="nil"/>
              <w:bottom w:val="single" w:sz="4" w:space="0" w:color="auto"/>
              <w:right w:val="single" w:sz="4" w:space="0" w:color="auto"/>
            </w:tcBorders>
            <w:shd w:val="clear" w:color="auto" w:fill="auto"/>
            <w:noWrap/>
            <w:vAlign w:val="center"/>
            <w:hideMark/>
          </w:tcPr>
          <w:p w:rsidR="002E5CDA" w:rsidRPr="002563FD" w:rsidRDefault="002E5CDA" w:rsidP="00CC3FD5">
            <w:pPr>
              <w:widowControl/>
              <w:jc w:val="center"/>
              <w:rPr>
                <w:rFonts w:ascii="Calibri" w:eastAsia="等线" w:hAnsi="Calibri" w:cs="Calibri"/>
                <w:sz w:val="22"/>
              </w:rPr>
            </w:pPr>
            <w:r w:rsidRPr="002563FD">
              <w:rPr>
                <w:rFonts w:ascii="Calibri" w:eastAsia="等线" w:hAnsi="Calibri" w:cs="Calibri"/>
                <w:sz w:val="22"/>
              </w:rPr>
              <w:t>0.05</w:t>
            </w:r>
          </w:p>
        </w:tc>
        <w:tc>
          <w:tcPr>
            <w:tcW w:w="854" w:type="dxa"/>
            <w:tcBorders>
              <w:top w:val="nil"/>
              <w:left w:val="nil"/>
              <w:bottom w:val="single" w:sz="4" w:space="0" w:color="auto"/>
              <w:right w:val="single" w:sz="4" w:space="0" w:color="auto"/>
            </w:tcBorders>
            <w:shd w:val="clear" w:color="auto" w:fill="auto"/>
            <w:noWrap/>
            <w:vAlign w:val="center"/>
            <w:hideMark/>
          </w:tcPr>
          <w:p w:rsidR="002E5CDA" w:rsidRPr="002563FD" w:rsidRDefault="002E5CDA" w:rsidP="00CC3FD5">
            <w:pPr>
              <w:widowControl/>
              <w:jc w:val="center"/>
              <w:rPr>
                <w:rFonts w:ascii="Calibri" w:eastAsia="等线" w:hAnsi="Calibri" w:cs="Calibri"/>
                <w:sz w:val="22"/>
              </w:rPr>
            </w:pPr>
            <w:r w:rsidRPr="002563FD">
              <w:rPr>
                <w:rFonts w:ascii="Calibri" w:eastAsia="等线" w:hAnsi="Calibri" w:cs="Calibri"/>
                <w:sz w:val="22"/>
              </w:rPr>
              <w:t>0.05</w:t>
            </w:r>
          </w:p>
        </w:tc>
        <w:tc>
          <w:tcPr>
            <w:tcW w:w="712" w:type="dxa"/>
            <w:tcBorders>
              <w:top w:val="nil"/>
              <w:left w:val="nil"/>
              <w:bottom w:val="single" w:sz="4" w:space="0" w:color="auto"/>
              <w:right w:val="single" w:sz="4" w:space="0" w:color="auto"/>
            </w:tcBorders>
            <w:shd w:val="clear" w:color="auto" w:fill="auto"/>
            <w:noWrap/>
            <w:vAlign w:val="center"/>
            <w:hideMark/>
          </w:tcPr>
          <w:p w:rsidR="002E5CDA" w:rsidRPr="002563FD" w:rsidRDefault="002E5CDA" w:rsidP="00CC3FD5">
            <w:pPr>
              <w:widowControl/>
              <w:jc w:val="center"/>
              <w:rPr>
                <w:rFonts w:ascii="Calibri" w:eastAsia="等线" w:hAnsi="Calibri" w:cs="Calibri"/>
                <w:sz w:val="22"/>
              </w:rPr>
            </w:pPr>
            <w:r w:rsidRPr="002563FD">
              <w:rPr>
                <w:rFonts w:ascii="Calibri" w:eastAsia="等线" w:hAnsi="Calibri" w:cs="Calibri"/>
                <w:sz w:val="22"/>
              </w:rPr>
              <w:t>0.05</w:t>
            </w:r>
          </w:p>
        </w:tc>
        <w:tc>
          <w:tcPr>
            <w:tcW w:w="749" w:type="dxa"/>
            <w:tcBorders>
              <w:top w:val="nil"/>
              <w:left w:val="nil"/>
              <w:bottom w:val="single" w:sz="4" w:space="0" w:color="auto"/>
              <w:right w:val="single" w:sz="4" w:space="0" w:color="auto"/>
            </w:tcBorders>
            <w:shd w:val="clear" w:color="auto" w:fill="auto"/>
            <w:noWrap/>
            <w:vAlign w:val="center"/>
            <w:hideMark/>
          </w:tcPr>
          <w:p w:rsidR="002E5CDA" w:rsidRPr="002563FD" w:rsidRDefault="002E5CDA" w:rsidP="00CC3FD5">
            <w:pPr>
              <w:widowControl/>
              <w:jc w:val="center"/>
              <w:rPr>
                <w:rFonts w:ascii="Calibri" w:eastAsia="等线" w:hAnsi="Calibri" w:cs="Calibri"/>
                <w:sz w:val="22"/>
              </w:rPr>
            </w:pPr>
            <w:r w:rsidRPr="002563FD">
              <w:rPr>
                <w:rFonts w:ascii="Calibri" w:eastAsia="等线" w:hAnsi="Calibri" w:cs="Calibri"/>
                <w:sz w:val="22"/>
              </w:rPr>
              <w:t>0.05</w:t>
            </w:r>
          </w:p>
        </w:tc>
        <w:tc>
          <w:tcPr>
            <w:tcW w:w="1028" w:type="dxa"/>
            <w:tcBorders>
              <w:top w:val="nil"/>
              <w:left w:val="nil"/>
              <w:bottom w:val="single" w:sz="4" w:space="0" w:color="auto"/>
              <w:right w:val="single" w:sz="4" w:space="0" w:color="auto"/>
            </w:tcBorders>
            <w:shd w:val="clear" w:color="auto" w:fill="auto"/>
            <w:noWrap/>
            <w:vAlign w:val="center"/>
            <w:hideMark/>
          </w:tcPr>
          <w:p w:rsidR="002E5CDA" w:rsidRPr="002563FD" w:rsidRDefault="002E5CDA" w:rsidP="00CC3FD5">
            <w:pPr>
              <w:widowControl/>
              <w:jc w:val="center"/>
              <w:rPr>
                <w:rFonts w:ascii="Calibri" w:eastAsia="等线" w:hAnsi="Calibri" w:cs="Calibri"/>
                <w:sz w:val="22"/>
              </w:rPr>
            </w:pPr>
            <w:r w:rsidRPr="002563FD">
              <w:rPr>
                <w:rFonts w:ascii="Calibri" w:eastAsia="等线" w:hAnsi="Calibri" w:cs="Calibri"/>
                <w:sz w:val="22"/>
              </w:rPr>
              <w:t>0.00</w:t>
            </w:r>
          </w:p>
        </w:tc>
      </w:tr>
      <w:tr w:rsidR="002E5CDA" w:rsidRPr="002563FD" w:rsidTr="00CC3FD5">
        <w:trPr>
          <w:gridAfter w:val="1"/>
          <w:wAfter w:w="8" w:type="dxa"/>
          <w:trHeight w:val="363"/>
        </w:trPr>
        <w:tc>
          <w:tcPr>
            <w:tcW w:w="711" w:type="dxa"/>
            <w:tcBorders>
              <w:top w:val="nil"/>
              <w:left w:val="single" w:sz="4" w:space="0" w:color="auto"/>
              <w:bottom w:val="single" w:sz="4" w:space="0" w:color="auto"/>
              <w:right w:val="single" w:sz="4" w:space="0" w:color="auto"/>
            </w:tcBorders>
            <w:shd w:val="clear" w:color="000000" w:fill="BFBFBF"/>
            <w:noWrap/>
            <w:vAlign w:val="bottom"/>
            <w:hideMark/>
          </w:tcPr>
          <w:p w:rsidR="002E5CDA" w:rsidRPr="002563FD" w:rsidRDefault="002E5CDA" w:rsidP="00CC3FD5">
            <w:pPr>
              <w:widowControl/>
              <w:jc w:val="center"/>
              <w:rPr>
                <w:rFonts w:ascii="微软雅黑" w:eastAsia="微软雅黑" w:hAnsi="微软雅黑" w:cs="宋体"/>
                <w:sz w:val="20"/>
                <w:szCs w:val="20"/>
              </w:rPr>
            </w:pPr>
            <w:r w:rsidRPr="002563FD">
              <w:rPr>
                <w:rFonts w:ascii="微软雅黑" w:eastAsia="微软雅黑" w:hAnsi="微软雅黑" w:cs="宋体" w:hint="eastAsia"/>
                <w:sz w:val="20"/>
                <w:szCs w:val="20"/>
              </w:rPr>
              <w:t>温度</w:t>
            </w:r>
          </w:p>
        </w:tc>
        <w:tc>
          <w:tcPr>
            <w:tcW w:w="712" w:type="dxa"/>
            <w:tcBorders>
              <w:top w:val="nil"/>
              <w:left w:val="nil"/>
              <w:bottom w:val="single" w:sz="4" w:space="0" w:color="auto"/>
              <w:right w:val="single" w:sz="4" w:space="0" w:color="auto"/>
            </w:tcBorders>
            <w:shd w:val="clear" w:color="000000" w:fill="BFBFBF"/>
            <w:vAlign w:val="center"/>
            <w:hideMark/>
          </w:tcPr>
          <w:p w:rsidR="002E5CDA" w:rsidRPr="002563FD" w:rsidRDefault="002E5CDA" w:rsidP="00CC3FD5">
            <w:pPr>
              <w:widowControl/>
              <w:jc w:val="center"/>
              <w:rPr>
                <w:rFonts w:ascii="微软雅黑" w:eastAsia="微软雅黑" w:hAnsi="微软雅黑" w:cs="宋体"/>
                <w:sz w:val="20"/>
                <w:szCs w:val="20"/>
              </w:rPr>
            </w:pPr>
            <w:r w:rsidRPr="002563FD">
              <w:rPr>
                <w:rFonts w:ascii="微软雅黑" w:eastAsia="微软雅黑" w:hAnsi="微软雅黑" w:cs="宋体" w:hint="eastAsia"/>
                <w:sz w:val="20"/>
                <w:szCs w:val="20"/>
              </w:rPr>
              <w:t>5</w:t>
            </w:r>
          </w:p>
        </w:tc>
        <w:tc>
          <w:tcPr>
            <w:tcW w:w="712" w:type="dxa"/>
            <w:tcBorders>
              <w:top w:val="nil"/>
              <w:left w:val="nil"/>
              <w:bottom w:val="single" w:sz="4" w:space="0" w:color="auto"/>
              <w:right w:val="single" w:sz="4" w:space="0" w:color="auto"/>
            </w:tcBorders>
            <w:shd w:val="clear" w:color="auto" w:fill="auto"/>
            <w:noWrap/>
            <w:vAlign w:val="center"/>
            <w:hideMark/>
          </w:tcPr>
          <w:p w:rsidR="002E5CDA" w:rsidRPr="002563FD" w:rsidRDefault="002E5CDA" w:rsidP="00CC3FD5">
            <w:pPr>
              <w:widowControl/>
              <w:jc w:val="center"/>
              <w:rPr>
                <w:rFonts w:ascii="Calibri" w:eastAsia="等线" w:hAnsi="Calibri" w:cs="Calibri"/>
                <w:sz w:val="22"/>
              </w:rPr>
            </w:pPr>
            <w:r w:rsidRPr="002563FD">
              <w:rPr>
                <w:rFonts w:ascii="Calibri" w:eastAsia="等线" w:hAnsi="Calibri" w:cs="Calibri"/>
                <w:sz w:val="22"/>
              </w:rPr>
              <w:t>0.05</w:t>
            </w:r>
          </w:p>
        </w:tc>
        <w:tc>
          <w:tcPr>
            <w:tcW w:w="712" w:type="dxa"/>
            <w:tcBorders>
              <w:top w:val="nil"/>
              <w:left w:val="nil"/>
              <w:bottom w:val="single" w:sz="4" w:space="0" w:color="auto"/>
              <w:right w:val="single" w:sz="4" w:space="0" w:color="auto"/>
            </w:tcBorders>
            <w:shd w:val="clear" w:color="auto" w:fill="auto"/>
            <w:noWrap/>
            <w:vAlign w:val="center"/>
            <w:hideMark/>
          </w:tcPr>
          <w:p w:rsidR="002E5CDA" w:rsidRPr="002563FD" w:rsidRDefault="002E5CDA" w:rsidP="00CC3FD5">
            <w:pPr>
              <w:widowControl/>
              <w:jc w:val="center"/>
              <w:rPr>
                <w:rFonts w:ascii="Calibri" w:eastAsia="等线" w:hAnsi="Calibri" w:cs="Calibri"/>
                <w:sz w:val="22"/>
              </w:rPr>
            </w:pPr>
            <w:r w:rsidRPr="002563FD">
              <w:rPr>
                <w:rFonts w:ascii="Calibri" w:eastAsia="等线" w:hAnsi="Calibri" w:cs="Calibri"/>
                <w:sz w:val="22"/>
              </w:rPr>
              <w:t>0.05</w:t>
            </w:r>
          </w:p>
        </w:tc>
        <w:tc>
          <w:tcPr>
            <w:tcW w:w="712" w:type="dxa"/>
            <w:tcBorders>
              <w:top w:val="nil"/>
              <w:left w:val="nil"/>
              <w:bottom w:val="single" w:sz="4" w:space="0" w:color="auto"/>
              <w:right w:val="single" w:sz="4" w:space="0" w:color="auto"/>
            </w:tcBorders>
            <w:shd w:val="clear" w:color="auto" w:fill="auto"/>
            <w:noWrap/>
            <w:vAlign w:val="center"/>
            <w:hideMark/>
          </w:tcPr>
          <w:p w:rsidR="002E5CDA" w:rsidRPr="002563FD" w:rsidRDefault="002E5CDA" w:rsidP="00CC3FD5">
            <w:pPr>
              <w:widowControl/>
              <w:jc w:val="center"/>
              <w:rPr>
                <w:rFonts w:ascii="Calibri" w:eastAsia="等线" w:hAnsi="Calibri" w:cs="Calibri"/>
                <w:sz w:val="22"/>
              </w:rPr>
            </w:pPr>
            <w:r w:rsidRPr="002563FD">
              <w:rPr>
                <w:rFonts w:ascii="Calibri" w:eastAsia="等线" w:hAnsi="Calibri" w:cs="Calibri"/>
                <w:sz w:val="22"/>
              </w:rPr>
              <w:t>0.05</w:t>
            </w:r>
          </w:p>
        </w:tc>
        <w:tc>
          <w:tcPr>
            <w:tcW w:w="632" w:type="dxa"/>
            <w:tcBorders>
              <w:top w:val="nil"/>
              <w:left w:val="nil"/>
              <w:bottom w:val="single" w:sz="4" w:space="0" w:color="auto"/>
              <w:right w:val="single" w:sz="4" w:space="0" w:color="auto"/>
            </w:tcBorders>
            <w:shd w:val="clear" w:color="auto" w:fill="auto"/>
            <w:noWrap/>
            <w:vAlign w:val="center"/>
            <w:hideMark/>
          </w:tcPr>
          <w:p w:rsidR="002E5CDA" w:rsidRPr="002563FD" w:rsidRDefault="002E5CDA" w:rsidP="00CC3FD5">
            <w:pPr>
              <w:widowControl/>
              <w:jc w:val="center"/>
              <w:rPr>
                <w:rFonts w:ascii="Calibri" w:eastAsia="等线" w:hAnsi="Calibri" w:cs="Calibri"/>
                <w:sz w:val="22"/>
              </w:rPr>
            </w:pPr>
            <w:r w:rsidRPr="002563FD">
              <w:rPr>
                <w:rFonts w:ascii="Calibri" w:eastAsia="等线" w:hAnsi="Calibri" w:cs="Calibri"/>
                <w:sz w:val="22"/>
              </w:rPr>
              <w:t>0.05</w:t>
            </w:r>
          </w:p>
        </w:tc>
        <w:tc>
          <w:tcPr>
            <w:tcW w:w="711" w:type="dxa"/>
            <w:tcBorders>
              <w:top w:val="nil"/>
              <w:left w:val="nil"/>
              <w:bottom w:val="single" w:sz="4" w:space="0" w:color="auto"/>
              <w:right w:val="single" w:sz="4" w:space="0" w:color="auto"/>
            </w:tcBorders>
            <w:shd w:val="clear" w:color="auto" w:fill="auto"/>
            <w:noWrap/>
            <w:vAlign w:val="center"/>
            <w:hideMark/>
          </w:tcPr>
          <w:p w:rsidR="002E5CDA" w:rsidRPr="002563FD" w:rsidRDefault="002E5CDA" w:rsidP="00CC3FD5">
            <w:pPr>
              <w:widowControl/>
              <w:jc w:val="center"/>
              <w:rPr>
                <w:rFonts w:ascii="Calibri" w:eastAsia="等线" w:hAnsi="Calibri" w:cs="Calibri"/>
                <w:sz w:val="22"/>
              </w:rPr>
            </w:pPr>
            <w:r w:rsidRPr="002563FD">
              <w:rPr>
                <w:rFonts w:ascii="Calibri" w:eastAsia="等线" w:hAnsi="Calibri" w:cs="Calibri"/>
                <w:sz w:val="22"/>
              </w:rPr>
              <w:t>0.05</w:t>
            </w:r>
          </w:p>
        </w:tc>
        <w:tc>
          <w:tcPr>
            <w:tcW w:w="712" w:type="dxa"/>
            <w:tcBorders>
              <w:top w:val="nil"/>
              <w:left w:val="nil"/>
              <w:bottom w:val="single" w:sz="4" w:space="0" w:color="auto"/>
              <w:right w:val="single" w:sz="4" w:space="0" w:color="auto"/>
            </w:tcBorders>
            <w:shd w:val="clear" w:color="auto" w:fill="auto"/>
            <w:noWrap/>
            <w:vAlign w:val="center"/>
            <w:hideMark/>
          </w:tcPr>
          <w:p w:rsidR="002E5CDA" w:rsidRPr="002563FD" w:rsidRDefault="002E5CDA" w:rsidP="00CC3FD5">
            <w:pPr>
              <w:widowControl/>
              <w:jc w:val="center"/>
              <w:rPr>
                <w:rFonts w:ascii="Calibri" w:eastAsia="等线" w:hAnsi="Calibri" w:cs="Calibri"/>
                <w:sz w:val="22"/>
              </w:rPr>
            </w:pPr>
            <w:r w:rsidRPr="002563FD">
              <w:rPr>
                <w:rFonts w:ascii="Calibri" w:eastAsia="等线" w:hAnsi="Calibri" w:cs="Calibri"/>
                <w:sz w:val="22"/>
              </w:rPr>
              <w:t>0.05</w:t>
            </w:r>
          </w:p>
        </w:tc>
        <w:tc>
          <w:tcPr>
            <w:tcW w:w="855" w:type="dxa"/>
            <w:tcBorders>
              <w:top w:val="nil"/>
              <w:left w:val="nil"/>
              <w:bottom w:val="single" w:sz="4" w:space="0" w:color="auto"/>
              <w:right w:val="single" w:sz="4" w:space="0" w:color="auto"/>
            </w:tcBorders>
            <w:shd w:val="clear" w:color="auto" w:fill="auto"/>
            <w:noWrap/>
            <w:vAlign w:val="center"/>
            <w:hideMark/>
          </w:tcPr>
          <w:p w:rsidR="002E5CDA" w:rsidRPr="002563FD" w:rsidRDefault="002E5CDA" w:rsidP="00CC3FD5">
            <w:pPr>
              <w:widowControl/>
              <w:jc w:val="center"/>
              <w:rPr>
                <w:rFonts w:ascii="Calibri" w:eastAsia="等线" w:hAnsi="Calibri" w:cs="Calibri"/>
                <w:sz w:val="22"/>
              </w:rPr>
            </w:pPr>
            <w:r w:rsidRPr="002563FD">
              <w:rPr>
                <w:rFonts w:ascii="Calibri" w:eastAsia="等线" w:hAnsi="Calibri" w:cs="Calibri"/>
                <w:sz w:val="22"/>
              </w:rPr>
              <w:t>0.05</w:t>
            </w:r>
          </w:p>
        </w:tc>
        <w:tc>
          <w:tcPr>
            <w:tcW w:w="854" w:type="dxa"/>
            <w:tcBorders>
              <w:top w:val="nil"/>
              <w:left w:val="nil"/>
              <w:bottom w:val="single" w:sz="4" w:space="0" w:color="auto"/>
              <w:right w:val="single" w:sz="4" w:space="0" w:color="auto"/>
            </w:tcBorders>
            <w:shd w:val="clear" w:color="auto" w:fill="auto"/>
            <w:noWrap/>
            <w:vAlign w:val="center"/>
            <w:hideMark/>
          </w:tcPr>
          <w:p w:rsidR="002E5CDA" w:rsidRPr="002563FD" w:rsidRDefault="002E5CDA" w:rsidP="00CC3FD5">
            <w:pPr>
              <w:widowControl/>
              <w:jc w:val="center"/>
              <w:rPr>
                <w:rFonts w:ascii="Calibri" w:eastAsia="等线" w:hAnsi="Calibri" w:cs="Calibri"/>
                <w:sz w:val="22"/>
              </w:rPr>
            </w:pPr>
            <w:r w:rsidRPr="002563FD">
              <w:rPr>
                <w:rFonts w:ascii="Calibri" w:eastAsia="等线" w:hAnsi="Calibri" w:cs="Calibri"/>
                <w:sz w:val="22"/>
              </w:rPr>
              <w:t>0.05</w:t>
            </w:r>
          </w:p>
        </w:tc>
        <w:tc>
          <w:tcPr>
            <w:tcW w:w="855" w:type="dxa"/>
            <w:tcBorders>
              <w:top w:val="nil"/>
              <w:left w:val="nil"/>
              <w:bottom w:val="single" w:sz="4" w:space="0" w:color="auto"/>
              <w:right w:val="single" w:sz="4" w:space="0" w:color="auto"/>
            </w:tcBorders>
            <w:shd w:val="clear" w:color="auto" w:fill="auto"/>
            <w:noWrap/>
            <w:vAlign w:val="center"/>
            <w:hideMark/>
          </w:tcPr>
          <w:p w:rsidR="002E5CDA" w:rsidRPr="002563FD" w:rsidRDefault="002E5CDA" w:rsidP="00CC3FD5">
            <w:pPr>
              <w:widowControl/>
              <w:jc w:val="center"/>
              <w:rPr>
                <w:rFonts w:ascii="Calibri" w:eastAsia="等线" w:hAnsi="Calibri" w:cs="Calibri"/>
                <w:sz w:val="22"/>
              </w:rPr>
            </w:pPr>
            <w:r w:rsidRPr="002563FD">
              <w:rPr>
                <w:rFonts w:ascii="Calibri" w:eastAsia="等线" w:hAnsi="Calibri" w:cs="Calibri"/>
                <w:sz w:val="22"/>
              </w:rPr>
              <w:t>0.05</w:t>
            </w:r>
          </w:p>
        </w:tc>
        <w:tc>
          <w:tcPr>
            <w:tcW w:w="854" w:type="dxa"/>
            <w:tcBorders>
              <w:top w:val="nil"/>
              <w:left w:val="nil"/>
              <w:bottom w:val="single" w:sz="4" w:space="0" w:color="auto"/>
              <w:right w:val="single" w:sz="4" w:space="0" w:color="auto"/>
            </w:tcBorders>
            <w:shd w:val="clear" w:color="auto" w:fill="auto"/>
            <w:noWrap/>
            <w:vAlign w:val="center"/>
            <w:hideMark/>
          </w:tcPr>
          <w:p w:rsidR="002E5CDA" w:rsidRPr="002563FD" w:rsidRDefault="002E5CDA" w:rsidP="00CC3FD5">
            <w:pPr>
              <w:widowControl/>
              <w:jc w:val="center"/>
              <w:rPr>
                <w:rFonts w:ascii="Calibri" w:eastAsia="等线" w:hAnsi="Calibri" w:cs="Calibri"/>
                <w:sz w:val="22"/>
              </w:rPr>
            </w:pPr>
            <w:r w:rsidRPr="002563FD">
              <w:rPr>
                <w:rFonts w:ascii="Calibri" w:eastAsia="等线" w:hAnsi="Calibri" w:cs="Calibri"/>
                <w:sz w:val="22"/>
              </w:rPr>
              <w:t>0.05</w:t>
            </w:r>
          </w:p>
        </w:tc>
        <w:tc>
          <w:tcPr>
            <w:tcW w:w="712" w:type="dxa"/>
            <w:tcBorders>
              <w:top w:val="nil"/>
              <w:left w:val="nil"/>
              <w:bottom w:val="single" w:sz="4" w:space="0" w:color="auto"/>
              <w:right w:val="single" w:sz="4" w:space="0" w:color="auto"/>
            </w:tcBorders>
            <w:shd w:val="clear" w:color="auto" w:fill="auto"/>
            <w:noWrap/>
            <w:vAlign w:val="center"/>
            <w:hideMark/>
          </w:tcPr>
          <w:p w:rsidR="002E5CDA" w:rsidRPr="002563FD" w:rsidRDefault="002E5CDA" w:rsidP="00CC3FD5">
            <w:pPr>
              <w:widowControl/>
              <w:jc w:val="center"/>
              <w:rPr>
                <w:rFonts w:ascii="Calibri" w:eastAsia="等线" w:hAnsi="Calibri" w:cs="Calibri"/>
                <w:sz w:val="22"/>
              </w:rPr>
            </w:pPr>
            <w:r w:rsidRPr="002563FD">
              <w:rPr>
                <w:rFonts w:ascii="Calibri" w:eastAsia="等线" w:hAnsi="Calibri" w:cs="Calibri"/>
                <w:sz w:val="22"/>
              </w:rPr>
              <w:t>0.05</w:t>
            </w:r>
          </w:p>
        </w:tc>
        <w:tc>
          <w:tcPr>
            <w:tcW w:w="749" w:type="dxa"/>
            <w:tcBorders>
              <w:top w:val="nil"/>
              <w:left w:val="nil"/>
              <w:bottom w:val="single" w:sz="4" w:space="0" w:color="auto"/>
              <w:right w:val="single" w:sz="4" w:space="0" w:color="auto"/>
            </w:tcBorders>
            <w:shd w:val="clear" w:color="auto" w:fill="auto"/>
            <w:noWrap/>
            <w:vAlign w:val="center"/>
            <w:hideMark/>
          </w:tcPr>
          <w:p w:rsidR="002E5CDA" w:rsidRPr="002563FD" w:rsidRDefault="002E5CDA" w:rsidP="00CC3FD5">
            <w:pPr>
              <w:widowControl/>
              <w:jc w:val="center"/>
              <w:rPr>
                <w:rFonts w:ascii="Calibri" w:eastAsia="等线" w:hAnsi="Calibri" w:cs="Calibri"/>
                <w:sz w:val="22"/>
              </w:rPr>
            </w:pPr>
            <w:r w:rsidRPr="002563FD">
              <w:rPr>
                <w:rFonts w:ascii="Calibri" w:eastAsia="等线" w:hAnsi="Calibri" w:cs="Calibri"/>
                <w:sz w:val="22"/>
              </w:rPr>
              <w:t>0.05</w:t>
            </w:r>
          </w:p>
        </w:tc>
        <w:tc>
          <w:tcPr>
            <w:tcW w:w="1028" w:type="dxa"/>
            <w:tcBorders>
              <w:top w:val="nil"/>
              <w:left w:val="nil"/>
              <w:bottom w:val="single" w:sz="4" w:space="0" w:color="auto"/>
              <w:right w:val="single" w:sz="4" w:space="0" w:color="auto"/>
            </w:tcBorders>
            <w:shd w:val="clear" w:color="auto" w:fill="auto"/>
            <w:noWrap/>
            <w:vAlign w:val="center"/>
            <w:hideMark/>
          </w:tcPr>
          <w:p w:rsidR="002E5CDA" w:rsidRPr="002563FD" w:rsidRDefault="002E5CDA" w:rsidP="00CC3FD5">
            <w:pPr>
              <w:widowControl/>
              <w:jc w:val="center"/>
              <w:rPr>
                <w:rFonts w:ascii="Calibri" w:eastAsia="等线" w:hAnsi="Calibri" w:cs="Calibri"/>
                <w:sz w:val="22"/>
              </w:rPr>
            </w:pPr>
            <w:r w:rsidRPr="002563FD">
              <w:rPr>
                <w:rFonts w:ascii="Calibri" w:eastAsia="等线" w:hAnsi="Calibri" w:cs="Calibri"/>
                <w:sz w:val="22"/>
              </w:rPr>
              <w:t>0.00</w:t>
            </w:r>
          </w:p>
        </w:tc>
      </w:tr>
      <w:tr w:rsidR="002E5CDA" w:rsidRPr="002563FD" w:rsidTr="00CC3FD5">
        <w:trPr>
          <w:gridAfter w:val="1"/>
          <w:wAfter w:w="8" w:type="dxa"/>
          <w:trHeight w:val="363"/>
        </w:trPr>
        <w:tc>
          <w:tcPr>
            <w:tcW w:w="711" w:type="dxa"/>
            <w:tcBorders>
              <w:top w:val="nil"/>
              <w:left w:val="single" w:sz="4" w:space="0" w:color="auto"/>
              <w:bottom w:val="single" w:sz="4" w:space="0" w:color="auto"/>
              <w:right w:val="single" w:sz="4" w:space="0" w:color="auto"/>
            </w:tcBorders>
            <w:shd w:val="clear" w:color="000000" w:fill="BFBFBF"/>
            <w:noWrap/>
            <w:vAlign w:val="bottom"/>
            <w:hideMark/>
          </w:tcPr>
          <w:p w:rsidR="002E5CDA" w:rsidRPr="002563FD" w:rsidRDefault="002E5CDA" w:rsidP="00CC3FD5">
            <w:pPr>
              <w:widowControl/>
              <w:jc w:val="center"/>
              <w:rPr>
                <w:rFonts w:ascii="微软雅黑" w:eastAsia="微软雅黑" w:hAnsi="微软雅黑" w:cs="宋体"/>
                <w:sz w:val="20"/>
                <w:szCs w:val="20"/>
              </w:rPr>
            </w:pPr>
            <w:r w:rsidRPr="002563FD">
              <w:rPr>
                <w:rFonts w:ascii="微软雅黑" w:eastAsia="微软雅黑" w:hAnsi="微软雅黑" w:cs="宋体" w:hint="eastAsia"/>
                <w:sz w:val="20"/>
                <w:szCs w:val="20"/>
              </w:rPr>
              <w:t>温度</w:t>
            </w:r>
          </w:p>
        </w:tc>
        <w:tc>
          <w:tcPr>
            <w:tcW w:w="712" w:type="dxa"/>
            <w:tcBorders>
              <w:top w:val="nil"/>
              <w:left w:val="nil"/>
              <w:bottom w:val="single" w:sz="4" w:space="0" w:color="auto"/>
              <w:right w:val="single" w:sz="4" w:space="0" w:color="auto"/>
            </w:tcBorders>
            <w:shd w:val="clear" w:color="000000" w:fill="BFBFBF"/>
            <w:vAlign w:val="center"/>
            <w:hideMark/>
          </w:tcPr>
          <w:p w:rsidR="002E5CDA" w:rsidRPr="002563FD" w:rsidRDefault="002E5CDA" w:rsidP="00CC3FD5">
            <w:pPr>
              <w:widowControl/>
              <w:jc w:val="center"/>
              <w:rPr>
                <w:rFonts w:ascii="微软雅黑" w:eastAsia="微软雅黑" w:hAnsi="微软雅黑" w:cs="宋体"/>
                <w:sz w:val="20"/>
                <w:szCs w:val="20"/>
              </w:rPr>
            </w:pPr>
            <w:r w:rsidRPr="002563FD">
              <w:rPr>
                <w:rFonts w:ascii="微软雅黑" w:eastAsia="微软雅黑" w:hAnsi="微软雅黑" w:cs="宋体" w:hint="eastAsia"/>
                <w:sz w:val="20"/>
                <w:szCs w:val="20"/>
              </w:rPr>
              <w:t>10</w:t>
            </w:r>
          </w:p>
        </w:tc>
        <w:tc>
          <w:tcPr>
            <w:tcW w:w="712" w:type="dxa"/>
            <w:tcBorders>
              <w:top w:val="nil"/>
              <w:left w:val="nil"/>
              <w:bottom w:val="single" w:sz="4" w:space="0" w:color="auto"/>
              <w:right w:val="single" w:sz="4" w:space="0" w:color="auto"/>
            </w:tcBorders>
            <w:shd w:val="clear" w:color="auto" w:fill="auto"/>
            <w:noWrap/>
            <w:vAlign w:val="center"/>
            <w:hideMark/>
          </w:tcPr>
          <w:p w:rsidR="002E5CDA" w:rsidRPr="002563FD" w:rsidRDefault="002E5CDA" w:rsidP="00CC3FD5">
            <w:pPr>
              <w:widowControl/>
              <w:jc w:val="center"/>
              <w:rPr>
                <w:rFonts w:ascii="Calibri" w:eastAsia="等线" w:hAnsi="Calibri" w:cs="Calibri"/>
                <w:sz w:val="22"/>
              </w:rPr>
            </w:pPr>
            <w:r w:rsidRPr="002563FD">
              <w:rPr>
                <w:rFonts w:ascii="Calibri" w:eastAsia="等线" w:hAnsi="Calibri" w:cs="Calibri"/>
                <w:sz w:val="22"/>
              </w:rPr>
              <w:t>0.10</w:t>
            </w:r>
          </w:p>
        </w:tc>
        <w:tc>
          <w:tcPr>
            <w:tcW w:w="712" w:type="dxa"/>
            <w:tcBorders>
              <w:top w:val="nil"/>
              <w:left w:val="nil"/>
              <w:bottom w:val="single" w:sz="4" w:space="0" w:color="auto"/>
              <w:right w:val="single" w:sz="4" w:space="0" w:color="auto"/>
            </w:tcBorders>
            <w:shd w:val="clear" w:color="auto" w:fill="auto"/>
            <w:noWrap/>
            <w:vAlign w:val="center"/>
            <w:hideMark/>
          </w:tcPr>
          <w:p w:rsidR="002E5CDA" w:rsidRPr="002563FD" w:rsidRDefault="002E5CDA" w:rsidP="00CC3FD5">
            <w:pPr>
              <w:widowControl/>
              <w:jc w:val="center"/>
              <w:rPr>
                <w:rFonts w:ascii="Calibri" w:eastAsia="等线" w:hAnsi="Calibri" w:cs="Calibri"/>
                <w:sz w:val="22"/>
              </w:rPr>
            </w:pPr>
            <w:r w:rsidRPr="002563FD">
              <w:rPr>
                <w:rFonts w:ascii="Calibri" w:eastAsia="等线" w:hAnsi="Calibri" w:cs="Calibri"/>
                <w:sz w:val="22"/>
              </w:rPr>
              <w:t>0.10</w:t>
            </w:r>
          </w:p>
        </w:tc>
        <w:tc>
          <w:tcPr>
            <w:tcW w:w="712" w:type="dxa"/>
            <w:tcBorders>
              <w:top w:val="nil"/>
              <w:left w:val="nil"/>
              <w:bottom w:val="single" w:sz="4" w:space="0" w:color="auto"/>
              <w:right w:val="single" w:sz="4" w:space="0" w:color="auto"/>
            </w:tcBorders>
            <w:shd w:val="clear" w:color="auto" w:fill="auto"/>
            <w:noWrap/>
            <w:vAlign w:val="center"/>
            <w:hideMark/>
          </w:tcPr>
          <w:p w:rsidR="002E5CDA" w:rsidRPr="002563FD" w:rsidRDefault="002E5CDA" w:rsidP="00CC3FD5">
            <w:pPr>
              <w:widowControl/>
              <w:jc w:val="center"/>
              <w:rPr>
                <w:rFonts w:ascii="Calibri" w:eastAsia="等线" w:hAnsi="Calibri" w:cs="Calibri"/>
                <w:sz w:val="22"/>
              </w:rPr>
            </w:pPr>
            <w:r w:rsidRPr="002563FD">
              <w:rPr>
                <w:rFonts w:ascii="Calibri" w:eastAsia="等线" w:hAnsi="Calibri" w:cs="Calibri"/>
                <w:sz w:val="22"/>
              </w:rPr>
              <w:t>0.10</w:t>
            </w:r>
          </w:p>
        </w:tc>
        <w:tc>
          <w:tcPr>
            <w:tcW w:w="632" w:type="dxa"/>
            <w:tcBorders>
              <w:top w:val="nil"/>
              <w:left w:val="nil"/>
              <w:bottom w:val="single" w:sz="4" w:space="0" w:color="auto"/>
              <w:right w:val="single" w:sz="4" w:space="0" w:color="auto"/>
            </w:tcBorders>
            <w:shd w:val="clear" w:color="auto" w:fill="auto"/>
            <w:noWrap/>
            <w:vAlign w:val="center"/>
            <w:hideMark/>
          </w:tcPr>
          <w:p w:rsidR="002E5CDA" w:rsidRPr="002563FD" w:rsidRDefault="002E5CDA" w:rsidP="00CC3FD5">
            <w:pPr>
              <w:widowControl/>
              <w:jc w:val="center"/>
              <w:rPr>
                <w:rFonts w:ascii="Calibri" w:eastAsia="等线" w:hAnsi="Calibri" w:cs="Calibri"/>
                <w:sz w:val="22"/>
              </w:rPr>
            </w:pPr>
            <w:r w:rsidRPr="002563FD">
              <w:rPr>
                <w:rFonts w:ascii="Calibri" w:eastAsia="等线" w:hAnsi="Calibri" w:cs="Calibri"/>
                <w:sz w:val="22"/>
              </w:rPr>
              <w:t>0.10</w:t>
            </w:r>
          </w:p>
        </w:tc>
        <w:tc>
          <w:tcPr>
            <w:tcW w:w="711" w:type="dxa"/>
            <w:tcBorders>
              <w:top w:val="nil"/>
              <w:left w:val="nil"/>
              <w:bottom w:val="single" w:sz="4" w:space="0" w:color="auto"/>
              <w:right w:val="single" w:sz="4" w:space="0" w:color="auto"/>
            </w:tcBorders>
            <w:shd w:val="clear" w:color="auto" w:fill="auto"/>
            <w:noWrap/>
            <w:vAlign w:val="center"/>
            <w:hideMark/>
          </w:tcPr>
          <w:p w:rsidR="002E5CDA" w:rsidRPr="002563FD" w:rsidRDefault="002E5CDA" w:rsidP="00CC3FD5">
            <w:pPr>
              <w:widowControl/>
              <w:jc w:val="center"/>
              <w:rPr>
                <w:rFonts w:ascii="Calibri" w:eastAsia="等线" w:hAnsi="Calibri" w:cs="Calibri"/>
                <w:sz w:val="22"/>
              </w:rPr>
            </w:pPr>
            <w:r w:rsidRPr="002563FD">
              <w:rPr>
                <w:rFonts w:ascii="Calibri" w:eastAsia="等线" w:hAnsi="Calibri" w:cs="Calibri"/>
                <w:sz w:val="22"/>
              </w:rPr>
              <w:t>0.10</w:t>
            </w:r>
          </w:p>
        </w:tc>
        <w:tc>
          <w:tcPr>
            <w:tcW w:w="712" w:type="dxa"/>
            <w:tcBorders>
              <w:top w:val="nil"/>
              <w:left w:val="nil"/>
              <w:bottom w:val="single" w:sz="4" w:space="0" w:color="auto"/>
              <w:right w:val="single" w:sz="4" w:space="0" w:color="auto"/>
            </w:tcBorders>
            <w:shd w:val="clear" w:color="auto" w:fill="auto"/>
            <w:noWrap/>
            <w:vAlign w:val="center"/>
            <w:hideMark/>
          </w:tcPr>
          <w:p w:rsidR="002E5CDA" w:rsidRPr="002563FD" w:rsidRDefault="002E5CDA" w:rsidP="00CC3FD5">
            <w:pPr>
              <w:widowControl/>
              <w:jc w:val="center"/>
              <w:rPr>
                <w:rFonts w:ascii="Calibri" w:eastAsia="等线" w:hAnsi="Calibri" w:cs="Calibri"/>
                <w:sz w:val="22"/>
              </w:rPr>
            </w:pPr>
            <w:r w:rsidRPr="002563FD">
              <w:rPr>
                <w:rFonts w:ascii="Calibri" w:eastAsia="等线" w:hAnsi="Calibri" w:cs="Calibri"/>
                <w:sz w:val="22"/>
              </w:rPr>
              <w:t>0.10</w:t>
            </w:r>
          </w:p>
        </w:tc>
        <w:tc>
          <w:tcPr>
            <w:tcW w:w="855" w:type="dxa"/>
            <w:tcBorders>
              <w:top w:val="nil"/>
              <w:left w:val="nil"/>
              <w:bottom w:val="single" w:sz="4" w:space="0" w:color="auto"/>
              <w:right w:val="single" w:sz="4" w:space="0" w:color="auto"/>
            </w:tcBorders>
            <w:shd w:val="clear" w:color="auto" w:fill="auto"/>
            <w:noWrap/>
            <w:vAlign w:val="center"/>
            <w:hideMark/>
          </w:tcPr>
          <w:p w:rsidR="002E5CDA" w:rsidRPr="002563FD" w:rsidRDefault="002E5CDA" w:rsidP="00CC3FD5">
            <w:pPr>
              <w:widowControl/>
              <w:jc w:val="center"/>
              <w:rPr>
                <w:rFonts w:ascii="Calibri" w:eastAsia="等线" w:hAnsi="Calibri" w:cs="Calibri"/>
                <w:sz w:val="22"/>
              </w:rPr>
            </w:pPr>
            <w:r w:rsidRPr="002563FD">
              <w:rPr>
                <w:rFonts w:ascii="Calibri" w:eastAsia="等线" w:hAnsi="Calibri" w:cs="Calibri"/>
                <w:sz w:val="22"/>
              </w:rPr>
              <w:t>0.10</w:t>
            </w:r>
          </w:p>
        </w:tc>
        <w:tc>
          <w:tcPr>
            <w:tcW w:w="854" w:type="dxa"/>
            <w:tcBorders>
              <w:top w:val="nil"/>
              <w:left w:val="nil"/>
              <w:bottom w:val="single" w:sz="4" w:space="0" w:color="auto"/>
              <w:right w:val="single" w:sz="4" w:space="0" w:color="auto"/>
            </w:tcBorders>
            <w:shd w:val="clear" w:color="auto" w:fill="auto"/>
            <w:noWrap/>
            <w:vAlign w:val="center"/>
            <w:hideMark/>
          </w:tcPr>
          <w:p w:rsidR="002E5CDA" w:rsidRPr="002563FD" w:rsidRDefault="002E5CDA" w:rsidP="00CC3FD5">
            <w:pPr>
              <w:widowControl/>
              <w:jc w:val="center"/>
              <w:rPr>
                <w:rFonts w:ascii="Calibri" w:eastAsia="等线" w:hAnsi="Calibri" w:cs="Calibri"/>
                <w:sz w:val="22"/>
              </w:rPr>
            </w:pPr>
            <w:r w:rsidRPr="002563FD">
              <w:rPr>
                <w:rFonts w:ascii="Calibri" w:eastAsia="等线" w:hAnsi="Calibri" w:cs="Calibri"/>
                <w:sz w:val="22"/>
              </w:rPr>
              <w:t>0.10</w:t>
            </w:r>
          </w:p>
        </w:tc>
        <w:tc>
          <w:tcPr>
            <w:tcW w:w="855" w:type="dxa"/>
            <w:tcBorders>
              <w:top w:val="nil"/>
              <w:left w:val="nil"/>
              <w:bottom w:val="single" w:sz="4" w:space="0" w:color="auto"/>
              <w:right w:val="single" w:sz="4" w:space="0" w:color="auto"/>
            </w:tcBorders>
            <w:shd w:val="clear" w:color="auto" w:fill="auto"/>
            <w:noWrap/>
            <w:vAlign w:val="center"/>
            <w:hideMark/>
          </w:tcPr>
          <w:p w:rsidR="002E5CDA" w:rsidRPr="002563FD" w:rsidRDefault="002E5CDA" w:rsidP="00CC3FD5">
            <w:pPr>
              <w:widowControl/>
              <w:jc w:val="center"/>
              <w:rPr>
                <w:rFonts w:ascii="Calibri" w:eastAsia="等线" w:hAnsi="Calibri" w:cs="Calibri"/>
                <w:sz w:val="22"/>
              </w:rPr>
            </w:pPr>
            <w:r w:rsidRPr="002563FD">
              <w:rPr>
                <w:rFonts w:ascii="Calibri" w:eastAsia="等线" w:hAnsi="Calibri" w:cs="Calibri"/>
                <w:sz w:val="22"/>
              </w:rPr>
              <w:t>0.05</w:t>
            </w:r>
          </w:p>
        </w:tc>
        <w:tc>
          <w:tcPr>
            <w:tcW w:w="854" w:type="dxa"/>
            <w:tcBorders>
              <w:top w:val="nil"/>
              <w:left w:val="nil"/>
              <w:bottom w:val="single" w:sz="4" w:space="0" w:color="auto"/>
              <w:right w:val="single" w:sz="4" w:space="0" w:color="auto"/>
            </w:tcBorders>
            <w:shd w:val="clear" w:color="auto" w:fill="auto"/>
            <w:noWrap/>
            <w:vAlign w:val="center"/>
            <w:hideMark/>
          </w:tcPr>
          <w:p w:rsidR="002E5CDA" w:rsidRPr="002563FD" w:rsidRDefault="002E5CDA" w:rsidP="00CC3FD5">
            <w:pPr>
              <w:widowControl/>
              <w:jc w:val="center"/>
              <w:rPr>
                <w:rFonts w:ascii="Calibri" w:eastAsia="等线" w:hAnsi="Calibri" w:cs="Calibri"/>
                <w:sz w:val="22"/>
              </w:rPr>
            </w:pPr>
            <w:r w:rsidRPr="002563FD">
              <w:rPr>
                <w:rFonts w:ascii="Calibri" w:eastAsia="等线" w:hAnsi="Calibri" w:cs="Calibri"/>
                <w:sz w:val="22"/>
              </w:rPr>
              <w:t>0.05</w:t>
            </w:r>
          </w:p>
        </w:tc>
        <w:tc>
          <w:tcPr>
            <w:tcW w:w="712" w:type="dxa"/>
            <w:tcBorders>
              <w:top w:val="nil"/>
              <w:left w:val="nil"/>
              <w:bottom w:val="single" w:sz="4" w:space="0" w:color="auto"/>
              <w:right w:val="single" w:sz="4" w:space="0" w:color="auto"/>
            </w:tcBorders>
            <w:shd w:val="clear" w:color="auto" w:fill="auto"/>
            <w:noWrap/>
            <w:vAlign w:val="center"/>
            <w:hideMark/>
          </w:tcPr>
          <w:p w:rsidR="002E5CDA" w:rsidRPr="002563FD" w:rsidRDefault="002E5CDA" w:rsidP="00CC3FD5">
            <w:pPr>
              <w:widowControl/>
              <w:jc w:val="center"/>
              <w:rPr>
                <w:rFonts w:ascii="Calibri" w:eastAsia="等线" w:hAnsi="Calibri" w:cs="Calibri"/>
                <w:sz w:val="22"/>
              </w:rPr>
            </w:pPr>
            <w:r w:rsidRPr="002563FD">
              <w:rPr>
                <w:rFonts w:ascii="Calibri" w:eastAsia="等线" w:hAnsi="Calibri" w:cs="Calibri"/>
                <w:sz w:val="22"/>
              </w:rPr>
              <w:t>0.05</w:t>
            </w:r>
          </w:p>
        </w:tc>
        <w:tc>
          <w:tcPr>
            <w:tcW w:w="749" w:type="dxa"/>
            <w:tcBorders>
              <w:top w:val="nil"/>
              <w:left w:val="nil"/>
              <w:bottom w:val="single" w:sz="4" w:space="0" w:color="auto"/>
              <w:right w:val="single" w:sz="4" w:space="0" w:color="auto"/>
            </w:tcBorders>
            <w:shd w:val="clear" w:color="auto" w:fill="auto"/>
            <w:noWrap/>
            <w:vAlign w:val="center"/>
            <w:hideMark/>
          </w:tcPr>
          <w:p w:rsidR="002E5CDA" w:rsidRPr="002563FD" w:rsidRDefault="002E5CDA" w:rsidP="00CC3FD5">
            <w:pPr>
              <w:widowControl/>
              <w:jc w:val="center"/>
              <w:rPr>
                <w:rFonts w:ascii="Calibri" w:eastAsia="等线" w:hAnsi="Calibri" w:cs="Calibri"/>
                <w:sz w:val="22"/>
              </w:rPr>
            </w:pPr>
            <w:r w:rsidRPr="002563FD">
              <w:rPr>
                <w:rFonts w:ascii="Calibri" w:eastAsia="等线" w:hAnsi="Calibri" w:cs="Calibri"/>
                <w:sz w:val="22"/>
              </w:rPr>
              <w:t>0.05</w:t>
            </w:r>
          </w:p>
        </w:tc>
        <w:tc>
          <w:tcPr>
            <w:tcW w:w="1028" w:type="dxa"/>
            <w:tcBorders>
              <w:top w:val="nil"/>
              <w:left w:val="nil"/>
              <w:bottom w:val="single" w:sz="4" w:space="0" w:color="auto"/>
              <w:right w:val="single" w:sz="4" w:space="0" w:color="auto"/>
            </w:tcBorders>
            <w:shd w:val="clear" w:color="auto" w:fill="auto"/>
            <w:noWrap/>
            <w:vAlign w:val="center"/>
            <w:hideMark/>
          </w:tcPr>
          <w:p w:rsidR="002E5CDA" w:rsidRPr="002563FD" w:rsidRDefault="002E5CDA" w:rsidP="00CC3FD5">
            <w:pPr>
              <w:widowControl/>
              <w:jc w:val="center"/>
              <w:rPr>
                <w:rFonts w:ascii="Calibri" w:eastAsia="等线" w:hAnsi="Calibri" w:cs="Calibri"/>
                <w:sz w:val="22"/>
              </w:rPr>
            </w:pPr>
            <w:r w:rsidRPr="002563FD">
              <w:rPr>
                <w:rFonts w:ascii="Calibri" w:eastAsia="等线" w:hAnsi="Calibri" w:cs="Calibri"/>
                <w:sz w:val="22"/>
              </w:rPr>
              <w:t>0.00</w:t>
            </w:r>
          </w:p>
        </w:tc>
      </w:tr>
      <w:tr w:rsidR="002E5CDA" w:rsidRPr="002563FD" w:rsidTr="00CC3FD5">
        <w:trPr>
          <w:gridAfter w:val="1"/>
          <w:wAfter w:w="8" w:type="dxa"/>
          <w:trHeight w:val="377"/>
        </w:trPr>
        <w:tc>
          <w:tcPr>
            <w:tcW w:w="711" w:type="dxa"/>
            <w:tcBorders>
              <w:top w:val="nil"/>
              <w:left w:val="single" w:sz="4" w:space="0" w:color="auto"/>
              <w:bottom w:val="single" w:sz="4" w:space="0" w:color="auto"/>
              <w:right w:val="single" w:sz="4" w:space="0" w:color="auto"/>
            </w:tcBorders>
            <w:shd w:val="clear" w:color="000000" w:fill="BFBFBF"/>
            <w:noWrap/>
            <w:vAlign w:val="bottom"/>
            <w:hideMark/>
          </w:tcPr>
          <w:p w:rsidR="002E5CDA" w:rsidRPr="002563FD" w:rsidRDefault="002E5CDA" w:rsidP="00CC3FD5">
            <w:pPr>
              <w:widowControl/>
              <w:jc w:val="center"/>
              <w:rPr>
                <w:rFonts w:ascii="微软雅黑" w:eastAsia="微软雅黑" w:hAnsi="微软雅黑" w:cs="宋体"/>
                <w:sz w:val="20"/>
                <w:szCs w:val="20"/>
              </w:rPr>
            </w:pPr>
            <w:r w:rsidRPr="002563FD">
              <w:rPr>
                <w:rFonts w:ascii="微软雅黑" w:eastAsia="微软雅黑" w:hAnsi="微软雅黑" w:cs="宋体" w:hint="eastAsia"/>
                <w:sz w:val="20"/>
                <w:szCs w:val="20"/>
              </w:rPr>
              <w:t>温度</w:t>
            </w:r>
          </w:p>
        </w:tc>
        <w:tc>
          <w:tcPr>
            <w:tcW w:w="712" w:type="dxa"/>
            <w:tcBorders>
              <w:top w:val="nil"/>
              <w:left w:val="nil"/>
              <w:bottom w:val="single" w:sz="4" w:space="0" w:color="auto"/>
              <w:right w:val="single" w:sz="4" w:space="0" w:color="auto"/>
            </w:tcBorders>
            <w:shd w:val="clear" w:color="000000" w:fill="BFBFBF"/>
            <w:vAlign w:val="center"/>
            <w:hideMark/>
          </w:tcPr>
          <w:p w:rsidR="002E5CDA" w:rsidRPr="002563FD" w:rsidRDefault="002E5CDA" w:rsidP="00CC3FD5">
            <w:pPr>
              <w:widowControl/>
              <w:jc w:val="center"/>
              <w:rPr>
                <w:rFonts w:ascii="微软雅黑" w:eastAsia="微软雅黑" w:hAnsi="微软雅黑" w:cs="宋体"/>
                <w:sz w:val="20"/>
                <w:szCs w:val="20"/>
              </w:rPr>
            </w:pPr>
            <w:r w:rsidRPr="002563FD">
              <w:rPr>
                <w:rFonts w:ascii="微软雅黑" w:eastAsia="微软雅黑" w:hAnsi="微软雅黑" w:cs="宋体" w:hint="eastAsia"/>
                <w:sz w:val="20"/>
                <w:szCs w:val="20"/>
              </w:rPr>
              <w:t>15</w:t>
            </w:r>
          </w:p>
        </w:tc>
        <w:tc>
          <w:tcPr>
            <w:tcW w:w="712" w:type="dxa"/>
            <w:tcBorders>
              <w:top w:val="nil"/>
              <w:left w:val="nil"/>
              <w:bottom w:val="single" w:sz="4" w:space="0" w:color="auto"/>
              <w:right w:val="single" w:sz="4" w:space="0" w:color="auto"/>
            </w:tcBorders>
            <w:shd w:val="clear" w:color="auto" w:fill="auto"/>
            <w:noWrap/>
            <w:vAlign w:val="center"/>
            <w:hideMark/>
          </w:tcPr>
          <w:p w:rsidR="002E5CDA" w:rsidRPr="002563FD" w:rsidRDefault="002E5CDA" w:rsidP="00CC3FD5">
            <w:pPr>
              <w:widowControl/>
              <w:jc w:val="center"/>
              <w:rPr>
                <w:rFonts w:ascii="Calibri" w:eastAsia="等线" w:hAnsi="Calibri" w:cs="Calibri"/>
                <w:sz w:val="22"/>
              </w:rPr>
            </w:pPr>
            <w:r w:rsidRPr="002563FD">
              <w:rPr>
                <w:rFonts w:ascii="Calibri" w:eastAsia="等线" w:hAnsi="Calibri" w:cs="Calibri"/>
                <w:sz w:val="22"/>
              </w:rPr>
              <w:t>0.30</w:t>
            </w:r>
          </w:p>
        </w:tc>
        <w:tc>
          <w:tcPr>
            <w:tcW w:w="712" w:type="dxa"/>
            <w:tcBorders>
              <w:top w:val="nil"/>
              <w:left w:val="nil"/>
              <w:bottom w:val="single" w:sz="4" w:space="0" w:color="auto"/>
              <w:right w:val="single" w:sz="4" w:space="0" w:color="auto"/>
            </w:tcBorders>
            <w:shd w:val="clear" w:color="auto" w:fill="auto"/>
            <w:noWrap/>
            <w:vAlign w:val="center"/>
            <w:hideMark/>
          </w:tcPr>
          <w:p w:rsidR="002E5CDA" w:rsidRPr="002563FD" w:rsidRDefault="002E5CDA" w:rsidP="00CC3FD5">
            <w:pPr>
              <w:widowControl/>
              <w:jc w:val="center"/>
              <w:rPr>
                <w:rFonts w:ascii="Calibri" w:eastAsia="等线" w:hAnsi="Calibri" w:cs="Calibri"/>
                <w:sz w:val="22"/>
              </w:rPr>
            </w:pPr>
            <w:r w:rsidRPr="002563FD">
              <w:rPr>
                <w:rFonts w:ascii="Calibri" w:eastAsia="等线" w:hAnsi="Calibri" w:cs="Calibri"/>
                <w:sz w:val="22"/>
              </w:rPr>
              <w:t>0.30</w:t>
            </w:r>
          </w:p>
        </w:tc>
        <w:tc>
          <w:tcPr>
            <w:tcW w:w="712" w:type="dxa"/>
            <w:tcBorders>
              <w:top w:val="nil"/>
              <w:left w:val="nil"/>
              <w:bottom w:val="single" w:sz="4" w:space="0" w:color="auto"/>
              <w:right w:val="single" w:sz="4" w:space="0" w:color="auto"/>
            </w:tcBorders>
            <w:shd w:val="clear" w:color="auto" w:fill="auto"/>
            <w:noWrap/>
            <w:vAlign w:val="center"/>
            <w:hideMark/>
          </w:tcPr>
          <w:p w:rsidR="002E5CDA" w:rsidRPr="002563FD" w:rsidRDefault="002E5CDA" w:rsidP="00CC3FD5">
            <w:pPr>
              <w:widowControl/>
              <w:jc w:val="center"/>
              <w:rPr>
                <w:rFonts w:ascii="Calibri" w:eastAsia="等线" w:hAnsi="Calibri" w:cs="Calibri"/>
                <w:sz w:val="22"/>
              </w:rPr>
            </w:pPr>
            <w:r w:rsidRPr="002563FD">
              <w:rPr>
                <w:rFonts w:ascii="Calibri" w:eastAsia="等线" w:hAnsi="Calibri" w:cs="Calibri"/>
                <w:sz w:val="22"/>
              </w:rPr>
              <w:t>0.30</w:t>
            </w:r>
          </w:p>
        </w:tc>
        <w:tc>
          <w:tcPr>
            <w:tcW w:w="632" w:type="dxa"/>
            <w:tcBorders>
              <w:top w:val="nil"/>
              <w:left w:val="nil"/>
              <w:bottom w:val="single" w:sz="4" w:space="0" w:color="auto"/>
              <w:right w:val="single" w:sz="4" w:space="0" w:color="auto"/>
            </w:tcBorders>
            <w:shd w:val="clear" w:color="auto" w:fill="auto"/>
            <w:noWrap/>
            <w:vAlign w:val="center"/>
            <w:hideMark/>
          </w:tcPr>
          <w:p w:rsidR="002E5CDA" w:rsidRPr="002563FD" w:rsidRDefault="002E5CDA" w:rsidP="00CC3FD5">
            <w:pPr>
              <w:widowControl/>
              <w:jc w:val="center"/>
              <w:rPr>
                <w:rFonts w:ascii="Calibri" w:eastAsia="等线" w:hAnsi="Calibri" w:cs="Calibri"/>
                <w:sz w:val="22"/>
              </w:rPr>
            </w:pPr>
            <w:r w:rsidRPr="002563FD">
              <w:rPr>
                <w:rFonts w:ascii="Calibri" w:eastAsia="等线" w:hAnsi="Calibri" w:cs="Calibri"/>
                <w:sz w:val="22"/>
              </w:rPr>
              <w:t>0.30</w:t>
            </w:r>
          </w:p>
        </w:tc>
        <w:tc>
          <w:tcPr>
            <w:tcW w:w="711" w:type="dxa"/>
            <w:tcBorders>
              <w:top w:val="nil"/>
              <w:left w:val="nil"/>
              <w:bottom w:val="single" w:sz="4" w:space="0" w:color="auto"/>
              <w:right w:val="single" w:sz="4" w:space="0" w:color="auto"/>
            </w:tcBorders>
            <w:shd w:val="clear" w:color="auto" w:fill="auto"/>
            <w:noWrap/>
            <w:vAlign w:val="center"/>
            <w:hideMark/>
          </w:tcPr>
          <w:p w:rsidR="002E5CDA" w:rsidRPr="002563FD" w:rsidRDefault="002E5CDA" w:rsidP="00CC3FD5">
            <w:pPr>
              <w:widowControl/>
              <w:jc w:val="center"/>
              <w:rPr>
                <w:rFonts w:ascii="Calibri" w:eastAsia="等线" w:hAnsi="Calibri" w:cs="Calibri"/>
                <w:sz w:val="22"/>
              </w:rPr>
            </w:pPr>
            <w:r w:rsidRPr="002563FD">
              <w:rPr>
                <w:rFonts w:ascii="Calibri" w:eastAsia="等线" w:hAnsi="Calibri" w:cs="Calibri"/>
                <w:sz w:val="22"/>
              </w:rPr>
              <w:t>0.30</w:t>
            </w:r>
          </w:p>
        </w:tc>
        <w:tc>
          <w:tcPr>
            <w:tcW w:w="712" w:type="dxa"/>
            <w:tcBorders>
              <w:top w:val="nil"/>
              <w:left w:val="nil"/>
              <w:bottom w:val="single" w:sz="4" w:space="0" w:color="auto"/>
              <w:right w:val="single" w:sz="4" w:space="0" w:color="auto"/>
            </w:tcBorders>
            <w:shd w:val="clear" w:color="auto" w:fill="auto"/>
            <w:noWrap/>
            <w:vAlign w:val="center"/>
            <w:hideMark/>
          </w:tcPr>
          <w:p w:rsidR="002E5CDA" w:rsidRPr="002563FD" w:rsidRDefault="002E5CDA" w:rsidP="00CC3FD5">
            <w:pPr>
              <w:widowControl/>
              <w:jc w:val="center"/>
              <w:rPr>
                <w:rFonts w:ascii="Calibri" w:eastAsia="等线" w:hAnsi="Calibri" w:cs="Calibri"/>
                <w:sz w:val="22"/>
              </w:rPr>
            </w:pPr>
            <w:r w:rsidRPr="002563FD">
              <w:rPr>
                <w:rFonts w:ascii="Calibri" w:eastAsia="等线" w:hAnsi="Calibri" w:cs="Calibri"/>
                <w:sz w:val="22"/>
              </w:rPr>
              <w:t>0.30</w:t>
            </w:r>
          </w:p>
        </w:tc>
        <w:tc>
          <w:tcPr>
            <w:tcW w:w="855" w:type="dxa"/>
            <w:tcBorders>
              <w:top w:val="nil"/>
              <w:left w:val="nil"/>
              <w:bottom w:val="single" w:sz="4" w:space="0" w:color="auto"/>
              <w:right w:val="single" w:sz="4" w:space="0" w:color="auto"/>
            </w:tcBorders>
            <w:shd w:val="clear" w:color="auto" w:fill="auto"/>
            <w:noWrap/>
            <w:vAlign w:val="center"/>
            <w:hideMark/>
          </w:tcPr>
          <w:p w:rsidR="002E5CDA" w:rsidRPr="002563FD" w:rsidRDefault="002E5CDA" w:rsidP="00CC3FD5">
            <w:pPr>
              <w:widowControl/>
              <w:jc w:val="center"/>
              <w:rPr>
                <w:rFonts w:ascii="Calibri" w:eastAsia="等线" w:hAnsi="Calibri" w:cs="Calibri"/>
                <w:sz w:val="22"/>
              </w:rPr>
            </w:pPr>
            <w:r w:rsidRPr="002563FD">
              <w:rPr>
                <w:rFonts w:ascii="Calibri" w:eastAsia="等线" w:hAnsi="Calibri" w:cs="Calibri"/>
                <w:sz w:val="22"/>
              </w:rPr>
              <w:t>0.30</w:t>
            </w:r>
          </w:p>
        </w:tc>
        <w:tc>
          <w:tcPr>
            <w:tcW w:w="854" w:type="dxa"/>
            <w:tcBorders>
              <w:top w:val="nil"/>
              <w:left w:val="nil"/>
              <w:bottom w:val="single" w:sz="4" w:space="0" w:color="auto"/>
              <w:right w:val="single" w:sz="4" w:space="0" w:color="auto"/>
            </w:tcBorders>
            <w:shd w:val="clear" w:color="auto" w:fill="auto"/>
            <w:noWrap/>
            <w:vAlign w:val="center"/>
            <w:hideMark/>
          </w:tcPr>
          <w:p w:rsidR="002E5CDA" w:rsidRPr="002563FD" w:rsidRDefault="002E5CDA" w:rsidP="00CC3FD5">
            <w:pPr>
              <w:widowControl/>
              <w:jc w:val="center"/>
              <w:rPr>
                <w:rFonts w:ascii="Calibri" w:eastAsia="等线" w:hAnsi="Calibri" w:cs="Calibri"/>
                <w:sz w:val="22"/>
              </w:rPr>
            </w:pPr>
            <w:r w:rsidRPr="002563FD">
              <w:rPr>
                <w:rFonts w:ascii="Calibri" w:eastAsia="等线" w:hAnsi="Calibri" w:cs="Calibri"/>
                <w:sz w:val="22"/>
              </w:rPr>
              <w:t>0.30</w:t>
            </w:r>
          </w:p>
        </w:tc>
        <w:tc>
          <w:tcPr>
            <w:tcW w:w="855" w:type="dxa"/>
            <w:tcBorders>
              <w:top w:val="nil"/>
              <w:left w:val="nil"/>
              <w:bottom w:val="single" w:sz="4" w:space="0" w:color="auto"/>
              <w:right w:val="single" w:sz="4" w:space="0" w:color="auto"/>
            </w:tcBorders>
            <w:shd w:val="clear" w:color="auto" w:fill="auto"/>
            <w:noWrap/>
            <w:vAlign w:val="center"/>
            <w:hideMark/>
          </w:tcPr>
          <w:p w:rsidR="002E5CDA" w:rsidRPr="002563FD" w:rsidRDefault="002E5CDA" w:rsidP="00CC3FD5">
            <w:pPr>
              <w:widowControl/>
              <w:jc w:val="center"/>
              <w:rPr>
                <w:rFonts w:ascii="Calibri" w:eastAsia="等线" w:hAnsi="Calibri" w:cs="Calibri"/>
                <w:sz w:val="22"/>
              </w:rPr>
            </w:pPr>
            <w:r w:rsidRPr="002563FD">
              <w:rPr>
                <w:rFonts w:ascii="Calibri" w:eastAsia="等线" w:hAnsi="Calibri" w:cs="Calibri"/>
                <w:sz w:val="22"/>
              </w:rPr>
              <w:t>0.20</w:t>
            </w:r>
          </w:p>
        </w:tc>
        <w:tc>
          <w:tcPr>
            <w:tcW w:w="854" w:type="dxa"/>
            <w:tcBorders>
              <w:top w:val="nil"/>
              <w:left w:val="nil"/>
              <w:bottom w:val="single" w:sz="4" w:space="0" w:color="auto"/>
              <w:right w:val="single" w:sz="4" w:space="0" w:color="auto"/>
            </w:tcBorders>
            <w:shd w:val="clear" w:color="auto" w:fill="auto"/>
            <w:noWrap/>
            <w:vAlign w:val="center"/>
            <w:hideMark/>
          </w:tcPr>
          <w:p w:rsidR="002E5CDA" w:rsidRPr="002563FD" w:rsidRDefault="002E5CDA" w:rsidP="00CC3FD5">
            <w:pPr>
              <w:widowControl/>
              <w:jc w:val="center"/>
              <w:rPr>
                <w:rFonts w:ascii="Calibri" w:eastAsia="等线" w:hAnsi="Calibri" w:cs="Calibri"/>
                <w:sz w:val="22"/>
              </w:rPr>
            </w:pPr>
            <w:r w:rsidRPr="002563FD">
              <w:rPr>
                <w:rFonts w:ascii="Calibri" w:eastAsia="等线" w:hAnsi="Calibri" w:cs="Calibri"/>
                <w:sz w:val="22"/>
              </w:rPr>
              <w:t>0.20</w:t>
            </w:r>
          </w:p>
        </w:tc>
        <w:tc>
          <w:tcPr>
            <w:tcW w:w="712" w:type="dxa"/>
            <w:tcBorders>
              <w:top w:val="nil"/>
              <w:left w:val="nil"/>
              <w:bottom w:val="single" w:sz="4" w:space="0" w:color="auto"/>
              <w:right w:val="single" w:sz="4" w:space="0" w:color="auto"/>
            </w:tcBorders>
            <w:shd w:val="clear" w:color="auto" w:fill="auto"/>
            <w:noWrap/>
            <w:vAlign w:val="center"/>
            <w:hideMark/>
          </w:tcPr>
          <w:p w:rsidR="002E5CDA" w:rsidRPr="002563FD" w:rsidRDefault="002E5CDA" w:rsidP="00CC3FD5">
            <w:pPr>
              <w:widowControl/>
              <w:jc w:val="center"/>
              <w:rPr>
                <w:rFonts w:ascii="Calibri" w:eastAsia="等线" w:hAnsi="Calibri" w:cs="Calibri"/>
                <w:sz w:val="22"/>
              </w:rPr>
            </w:pPr>
            <w:r w:rsidRPr="002563FD">
              <w:rPr>
                <w:rFonts w:ascii="Calibri" w:eastAsia="等线" w:hAnsi="Calibri" w:cs="Calibri"/>
                <w:sz w:val="22"/>
              </w:rPr>
              <w:t>0.20</w:t>
            </w:r>
          </w:p>
        </w:tc>
        <w:tc>
          <w:tcPr>
            <w:tcW w:w="749" w:type="dxa"/>
            <w:tcBorders>
              <w:top w:val="nil"/>
              <w:left w:val="nil"/>
              <w:bottom w:val="single" w:sz="4" w:space="0" w:color="auto"/>
              <w:right w:val="single" w:sz="4" w:space="0" w:color="auto"/>
            </w:tcBorders>
            <w:shd w:val="clear" w:color="auto" w:fill="auto"/>
            <w:noWrap/>
            <w:vAlign w:val="center"/>
            <w:hideMark/>
          </w:tcPr>
          <w:p w:rsidR="002E5CDA" w:rsidRPr="002563FD" w:rsidRDefault="002E5CDA" w:rsidP="00CC3FD5">
            <w:pPr>
              <w:widowControl/>
              <w:jc w:val="center"/>
              <w:rPr>
                <w:rFonts w:ascii="Calibri" w:eastAsia="等线" w:hAnsi="Calibri" w:cs="Calibri"/>
                <w:sz w:val="22"/>
              </w:rPr>
            </w:pPr>
            <w:r w:rsidRPr="002563FD">
              <w:rPr>
                <w:rFonts w:ascii="Calibri" w:eastAsia="等线" w:hAnsi="Calibri" w:cs="Calibri"/>
                <w:sz w:val="22"/>
              </w:rPr>
              <w:t>0.20</w:t>
            </w:r>
          </w:p>
        </w:tc>
        <w:tc>
          <w:tcPr>
            <w:tcW w:w="1028" w:type="dxa"/>
            <w:tcBorders>
              <w:top w:val="nil"/>
              <w:left w:val="nil"/>
              <w:bottom w:val="single" w:sz="4" w:space="0" w:color="auto"/>
              <w:right w:val="single" w:sz="4" w:space="0" w:color="auto"/>
            </w:tcBorders>
            <w:shd w:val="clear" w:color="auto" w:fill="auto"/>
            <w:noWrap/>
            <w:vAlign w:val="center"/>
            <w:hideMark/>
          </w:tcPr>
          <w:p w:rsidR="002E5CDA" w:rsidRPr="002563FD" w:rsidRDefault="002E5CDA" w:rsidP="00CC3FD5">
            <w:pPr>
              <w:widowControl/>
              <w:jc w:val="center"/>
              <w:rPr>
                <w:rFonts w:ascii="Calibri" w:eastAsia="等线" w:hAnsi="Calibri" w:cs="Calibri"/>
                <w:sz w:val="22"/>
              </w:rPr>
            </w:pPr>
            <w:r w:rsidRPr="002563FD">
              <w:rPr>
                <w:rFonts w:ascii="Calibri" w:eastAsia="等线" w:hAnsi="Calibri" w:cs="Calibri"/>
                <w:sz w:val="22"/>
              </w:rPr>
              <w:t>0.00</w:t>
            </w:r>
          </w:p>
        </w:tc>
      </w:tr>
      <w:tr w:rsidR="002E5CDA" w:rsidRPr="002563FD" w:rsidTr="00CC3FD5">
        <w:trPr>
          <w:gridAfter w:val="1"/>
          <w:wAfter w:w="8" w:type="dxa"/>
          <w:trHeight w:val="363"/>
        </w:trPr>
        <w:tc>
          <w:tcPr>
            <w:tcW w:w="711" w:type="dxa"/>
            <w:tcBorders>
              <w:top w:val="nil"/>
              <w:left w:val="single" w:sz="4" w:space="0" w:color="auto"/>
              <w:bottom w:val="single" w:sz="4" w:space="0" w:color="auto"/>
              <w:right w:val="single" w:sz="4" w:space="0" w:color="auto"/>
            </w:tcBorders>
            <w:shd w:val="clear" w:color="000000" w:fill="BFBFBF"/>
            <w:noWrap/>
            <w:vAlign w:val="bottom"/>
            <w:hideMark/>
          </w:tcPr>
          <w:p w:rsidR="002E5CDA" w:rsidRPr="002563FD" w:rsidRDefault="002E5CDA" w:rsidP="00CC3FD5">
            <w:pPr>
              <w:widowControl/>
              <w:jc w:val="center"/>
              <w:rPr>
                <w:rFonts w:ascii="微软雅黑" w:eastAsia="微软雅黑" w:hAnsi="微软雅黑" w:cs="宋体"/>
                <w:sz w:val="20"/>
                <w:szCs w:val="20"/>
              </w:rPr>
            </w:pPr>
            <w:r w:rsidRPr="002563FD">
              <w:rPr>
                <w:rFonts w:ascii="微软雅黑" w:eastAsia="微软雅黑" w:hAnsi="微软雅黑" w:cs="宋体" w:hint="eastAsia"/>
                <w:sz w:val="20"/>
                <w:szCs w:val="20"/>
              </w:rPr>
              <w:t>温度</w:t>
            </w:r>
          </w:p>
        </w:tc>
        <w:tc>
          <w:tcPr>
            <w:tcW w:w="712" w:type="dxa"/>
            <w:tcBorders>
              <w:top w:val="nil"/>
              <w:left w:val="nil"/>
              <w:bottom w:val="single" w:sz="4" w:space="0" w:color="auto"/>
              <w:right w:val="single" w:sz="4" w:space="0" w:color="auto"/>
            </w:tcBorders>
            <w:shd w:val="clear" w:color="000000" w:fill="BFBFBF"/>
            <w:vAlign w:val="center"/>
            <w:hideMark/>
          </w:tcPr>
          <w:p w:rsidR="002E5CDA" w:rsidRPr="002563FD" w:rsidRDefault="002E5CDA" w:rsidP="00CC3FD5">
            <w:pPr>
              <w:widowControl/>
              <w:jc w:val="center"/>
              <w:rPr>
                <w:rFonts w:ascii="微软雅黑" w:eastAsia="微软雅黑" w:hAnsi="微软雅黑" w:cs="宋体"/>
                <w:sz w:val="20"/>
                <w:szCs w:val="20"/>
              </w:rPr>
            </w:pPr>
            <w:r w:rsidRPr="002563FD">
              <w:rPr>
                <w:rFonts w:ascii="微软雅黑" w:eastAsia="微软雅黑" w:hAnsi="微软雅黑" w:cs="宋体" w:hint="eastAsia"/>
                <w:sz w:val="20"/>
                <w:szCs w:val="20"/>
              </w:rPr>
              <w:t>20</w:t>
            </w:r>
          </w:p>
        </w:tc>
        <w:tc>
          <w:tcPr>
            <w:tcW w:w="712" w:type="dxa"/>
            <w:tcBorders>
              <w:top w:val="nil"/>
              <w:left w:val="nil"/>
              <w:bottom w:val="single" w:sz="4" w:space="0" w:color="auto"/>
              <w:right w:val="single" w:sz="4" w:space="0" w:color="auto"/>
            </w:tcBorders>
            <w:shd w:val="clear" w:color="auto" w:fill="auto"/>
            <w:noWrap/>
            <w:vAlign w:val="center"/>
            <w:hideMark/>
          </w:tcPr>
          <w:p w:rsidR="002E5CDA" w:rsidRPr="002563FD" w:rsidRDefault="002E5CDA" w:rsidP="00CC3FD5">
            <w:pPr>
              <w:widowControl/>
              <w:jc w:val="center"/>
              <w:rPr>
                <w:rFonts w:ascii="Calibri" w:eastAsia="等线" w:hAnsi="Calibri" w:cs="Calibri"/>
                <w:sz w:val="22"/>
              </w:rPr>
            </w:pPr>
            <w:r w:rsidRPr="002563FD">
              <w:rPr>
                <w:rFonts w:ascii="Calibri" w:eastAsia="等线" w:hAnsi="Calibri" w:cs="Calibri"/>
                <w:sz w:val="22"/>
              </w:rPr>
              <w:t>0.50</w:t>
            </w:r>
          </w:p>
        </w:tc>
        <w:tc>
          <w:tcPr>
            <w:tcW w:w="712" w:type="dxa"/>
            <w:tcBorders>
              <w:top w:val="nil"/>
              <w:left w:val="nil"/>
              <w:bottom w:val="single" w:sz="4" w:space="0" w:color="auto"/>
              <w:right w:val="single" w:sz="4" w:space="0" w:color="auto"/>
            </w:tcBorders>
            <w:shd w:val="clear" w:color="auto" w:fill="auto"/>
            <w:noWrap/>
            <w:vAlign w:val="center"/>
            <w:hideMark/>
          </w:tcPr>
          <w:p w:rsidR="002E5CDA" w:rsidRPr="002563FD" w:rsidRDefault="002E5CDA" w:rsidP="00CC3FD5">
            <w:pPr>
              <w:widowControl/>
              <w:jc w:val="center"/>
              <w:rPr>
                <w:rFonts w:ascii="Calibri" w:eastAsia="等线" w:hAnsi="Calibri" w:cs="Calibri"/>
                <w:sz w:val="22"/>
              </w:rPr>
            </w:pPr>
            <w:r w:rsidRPr="002563FD">
              <w:rPr>
                <w:rFonts w:ascii="Calibri" w:eastAsia="等线" w:hAnsi="Calibri" w:cs="Calibri"/>
                <w:sz w:val="22"/>
              </w:rPr>
              <w:t>0.50</w:t>
            </w:r>
          </w:p>
        </w:tc>
        <w:tc>
          <w:tcPr>
            <w:tcW w:w="712" w:type="dxa"/>
            <w:tcBorders>
              <w:top w:val="nil"/>
              <w:left w:val="nil"/>
              <w:bottom w:val="single" w:sz="4" w:space="0" w:color="auto"/>
              <w:right w:val="single" w:sz="4" w:space="0" w:color="auto"/>
            </w:tcBorders>
            <w:shd w:val="clear" w:color="auto" w:fill="auto"/>
            <w:noWrap/>
            <w:vAlign w:val="center"/>
            <w:hideMark/>
          </w:tcPr>
          <w:p w:rsidR="002E5CDA" w:rsidRPr="002563FD" w:rsidRDefault="002E5CDA" w:rsidP="00CC3FD5">
            <w:pPr>
              <w:widowControl/>
              <w:jc w:val="center"/>
              <w:rPr>
                <w:rFonts w:ascii="Calibri" w:eastAsia="等线" w:hAnsi="Calibri" w:cs="Calibri"/>
                <w:sz w:val="22"/>
              </w:rPr>
            </w:pPr>
            <w:r w:rsidRPr="002563FD">
              <w:rPr>
                <w:rFonts w:ascii="Calibri" w:eastAsia="等线" w:hAnsi="Calibri" w:cs="Calibri"/>
                <w:sz w:val="22"/>
              </w:rPr>
              <w:t>0.50</w:t>
            </w:r>
          </w:p>
        </w:tc>
        <w:tc>
          <w:tcPr>
            <w:tcW w:w="632" w:type="dxa"/>
            <w:tcBorders>
              <w:top w:val="nil"/>
              <w:left w:val="nil"/>
              <w:bottom w:val="single" w:sz="4" w:space="0" w:color="auto"/>
              <w:right w:val="single" w:sz="4" w:space="0" w:color="auto"/>
            </w:tcBorders>
            <w:shd w:val="clear" w:color="auto" w:fill="auto"/>
            <w:noWrap/>
            <w:vAlign w:val="center"/>
            <w:hideMark/>
          </w:tcPr>
          <w:p w:rsidR="002E5CDA" w:rsidRPr="002563FD" w:rsidRDefault="002E5CDA" w:rsidP="00CC3FD5">
            <w:pPr>
              <w:widowControl/>
              <w:jc w:val="center"/>
              <w:rPr>
                <w:rFonts w:ascii="Calibri" w:eastAsia="等线" w:hAnsi="Calibri" w:cs="Calibri"/>
                <w:sz w:val="22"/>
              </w:rPr>
            </w:pPr>
            <w:r w:rsidRPr="002563FD">
              <w:rPr>
                <w:rFonts w:ascii="Calibri" w:eastAsia="等线" w:hAnsi="Calibri" w:cs="Calibri"/>
                <w:sz w:val="22"/>
              </w:rPr>
              <w:t>0.50</w:t>
            </w:r>
          </w:p>
        </w:tc>
        <w:tc>
          <w:tcPr>
            <w:tcW w:w="711" w:type="dxa"/>
            <w:tcBorders>
              <w:top w:val="nil"/>
              <w:left w:val="nil"/>
              <w:bottom w:val="single" w:sz="4" w:space="0" w:color="auto"/>
              <w:right w:val="single" w:sz="4" w:space="0" w:color="auto"/>
            </w:tcBorders>
            <w:shd w:val="clear" w:color="auto" w:fill="auto"/>
            <w:noWrap/>
            <w:vAlign w:val="center"/>
            <w:hideMark/>
          </w:tcPr>
          <w:p w:rsidR="002E5CDA" w:rsidRPr="002563FD" w:rsidRDefault="002E5CDA" w:rsidP="00CC3FD5">
            <w:pPr>
              <w:widowControl/>
              <w:jc w:val="center"/>
              <w:rPr>
                <w:rFonts w:ascii="Calibri" w:eastAsia="等线" w:hAnsi="Calibri" w:cs="Calibri"/>
                <w:sz w:val="22"/>
              </w:rPr>
            </w:pPr>
            <w:r w:rsidRPr="002563FD">
              <w:rPr>
                <w:rFonts w:ascii="Calibri" w:eastAsia="等线" w:hAnsi="Calibri" w:cs="Calibri"/>
                <w:sz w:val="22"/>
              </w:rPr>
              <w:t>0.50</w:t>
            </w:r>
          </w:p>
        </w:tc>
        <w:tc>
          <w:tcPr>
            <w:tcW w:w="712" w:type="dxa"/>
            <w:tcBorders>
              <w:top w:val="nil"/>
              <w:left w:val="nil"/>
              <w:bottom w:val="single" w:sz="4" w:space="0" w:color="auto"/>
              <w:right w:val="single" w:sz="4" w:space="0" w:color="auto"/>
            </w:tcBorders>
            <w:shd w:val="clear" w:color="auto" w:fill="auto"/>
            <w:noWrap/>
            <w:vAlign w:val="center"/>
            <w:hideMark/>
          </w:tcPr>
          <w:p w:rsidR="002E5CDA" w:rsidRPr="002563FD" w:rsidRDefault="002E5CDA" w:rsidP="00CC3FD5">
            <w:pPr>
              <w:widowControl/>
              <w:jc w:val="center"/>
              <w:rPr>
                <w:rFonts w:ascii="Calibri" w:eastAsia="等线" w:hAnsi="Calibri" w:cs="Calibri"/>
                <w:sz w:val="22"/>
              </w:rPr>
            </w:pPr>
            <w:r w:rsidRPr="002563FD">
              <w:rPr>
                <w:rFonts w:ascii="Calibri" w:eastAsia="等线" w:hAnsi="Calibri" w:cs="Calibri"/>
                <w:sz w:val="22"/>
              </w:rPr>
              <w:t>0.50</w:t>
            </w:r>
          </w:p>
        </w:tc>
        <w:tc>
          <w:tcPr>
            <w:tcW w:w="855" w:type="dxa"/>
            <w:tcBorders>
              <w:top w:val="nil"/>
              <w:left w:val="nil"/>
              <w:bottom w:val="single" w:sz="4" w:space="0" w:color="auto"/>
              <w:right w:val="single" w:sz="4" w:space="0" w:color="auto"/>
            </w:tcBorders>
            <w:shd w:val="clear" w:color="auto" w:fill="auto"/>
            <w:noWrap/>
            <w:vAlign w:val="center"/>
            <w:hideMark/>
          </w:tcPr>
          <w:p w:rsidR="002E5CDA" w:rsidRPr="002563FD" w:rsidRDefault="002E5CDA" w:rsidP="00CC3FD5">
            <w:pPr>
              <w:widowControl/>
              <w:jc w:val="center"/>
              <w:rPr>
                <w:rFonts w:ascii="Calibri" w:eastAsia="等线" w:hAnsi="Calibri" w:cs="Calibri"/>
                <w:sz w:val="22"/>
              </w:rPr>
            </w:pPr>
            <w:r w:rsidRPr="002563FD">
              <w:rPr>
                <w:rFonts w:ascii="Calibri" w:eastAsia="等线" w:hAnsi="Calibri" w:cs="Calibri"/>
                <w:sz w:val="22"/>
              </w:rPr>
              <w:t>0.50</w:t>
            </w:r>
          </w:p>
        </w:tc>
        <w:tc>
          <w:tcPr>
            <w:tcW w:w="854" w:type="dxa"/>
            <w:tcBorders>
              <w:top w:val="nil"/>
              <w:left w:val="nil"/>
              <w:bottom w:val="single" w:sz="4" w:space="0" w:color="auto"/>
              <w:right w:val="single" w:sz="4" w:space="0" w:color="auto"/>
            </w:tcBorders>
            <w:shd w:val="clear" w:color="auto" w:fill="auto"/>
            <w:noWrap/>
            <w:vAlign w:val="center"/>
            <w:hideMark/>
          </w:tcPr>
          <w:p w:rsidR="002E5CDA" w:rsidRPr="002563FD" w:rsidRDefault="002E5CDA" w:rsidP="00CC3FD5">
            <w:pPr>
              <w:widowControl/>
              <w:jc w:val="center"/>
              <w:rPr>
                <w:rFonts w:ascii="Calibri" w:eastAsia="等线" w:hAnsi="Calibri" w:cs="Calibri"/>
                <w:sz w:val="22"/>
              </w:rPr>
            </w:pPr>
            <w:r w:rsidRPr="002563FD">
              <w:rPr>
                <w:rFonts w:ascii="Calibri" w:eastAsia="等线" w:hAnsi="Calibri" w:cs="Calibri"/>
                <w:sz w:val="22"/>
              </w:rPr>
              <w:t>0.50</w:t>
            </w:r>
          </w:p>
        </w:tc>
        <w:tc>
          <w:tcPr>
            <w:tcW w:w="855" w:type="dxa"/>
            <w:tcBorders>
              <w:top w:val="nil"/>
              <w:left w:val="nil"/>
              <w:bottom w:val="single" w:sz="4" w:space="0" w:color="auto"/>
              <w:right w:val="single" w:sz="4" w:space="0" w:color="auto"/>
            </w:tcBorders>
            <w:shd w:val="clear" w:color="auto" w:fill="auto"/>
            <w:noWrap/>
            <w:vAlign w:val="center"/>
            <w:hideMark/>
          </w:tcPr>
          <w:p w:rsidR="002E5CDA" w:rsidRPr="002563FD" w:rsidRDefault="002E5CDA" w:rsidP="00CC3FD5">
            <w:pPr>
              <w:widowControl/>
              <w:jc w:val="center"/>
              <w:rPr>
                <w:rFonts w:ascii="Calibri" w:eastAsia="等线" w:hAnsi="Calibri" w:cs="Calibri"/>
                <w:sz w:val="22"/>
              </w:rPr>
            </w:pPr>
            <w:r w:rsidRPr="002563FD">
              <w:rPr>
                <w:rFonts w:ascii="Calibri" w:eastAsia="等线" w:hAnsi="Calibri" w:cs="Calibri"/>
                <w:sz w:val="22"/>
              </w:rPr>
              <w:t>0.30</w:t>
            </w:r>
          </w:p>
        </w:tc>
        <w:tc>
          <w:tcPr>
            <w:tcW w:w="854" w:type="dxa"/>
            <w:tcBorders>
              <w:top w:val="nil"/>
              <w:left w:val="nil"/>
              <w:bottom w:val="single" w:sz="4" w:space="0" w:color="auto"/>
              <w:right w:val="single" w:sz="4" w:space="0" w:color="auto"/>
            </w:tcBorders>
            <w:shd w:val="clear" w:color="auto" w:fill="auto"/>
            <w:noWrap/>
            <w:vAlign w:val="center"/>
            <w:hideMark/>
          </w:tcPr>
          <w:p w:rsidR="002E5CDA" w:rsidRPr="002563FD" w:rsidRDefault="002E5CDA" w:rsidP="00CC3FD5">
            <w:pPr>
              <w:widowControl/>
              <w:jc w:val="center"/>
              <w:rPr>
                <w:rFonts w:ascii="Calibri" w:eastAsia="等线" w:hAnsi="Calibri" w:cs="Calibri"/>
                <w:sz w:val="22"/>
              </w:rPr>
            </w:pPr>
            <w:r w:rsidRPr="002563FD">
              <w:rPr>
                <w:rFonts w:ascii="Calibri" w:eastAsia="等线" w:hAnsi="Calibri" w:cs="Calibri"/>
                <w:sz w:val="22"/>
              </w:rPr>
              <w:t>0.30</w:t>
            </w:r>
          </w:p>
        </w:tc>
        <w:tc>
          <w:tcPr>
            <w:tcW w:w="712" w:type="dxa"/>
            <w:tcBorders>
              <w:top w:val="nil"/>
              <w:left w:val="nil"/>
              <w:bottom w:val="single" w:sz="4" w:space="0" w:color="auto"/>
              <w:right w:val="single" w:sz="4" w:space="0" w:color="auto"/>
            </w:tcBorders>
            <w:shd w:val="clear" w:color="auto" w:fill="auto"/>
            <w:noWrap/>
            <w:vAlign w:val="center"/>
            <w:hideMark/>
          </w:tcPr>
          <w:p w:rsidR="002E5CDA" w:rsidRPr="002563FD" w:rsidRDefault="002E5CDA" w:rsidP="00CC3FD5">
            <w:pPr>
              <w:widowControl/>
              <w:jc w:val="center"/>
              <w:rPr>
                <w:rFonts w:ascii="Calibri" w:eastAsia="等线" w:hAnsi="Calibri" w:cs="Calibri"/>
                <w:sz w:val="22"/>
              </w:rPr>
            </w:pPr>
            <w:r w:rsidRPr="002563FD">
              <w:rPr>
                <w:rFonts w:ascii="Calibri" w:eastAsia="等线" w:hAnsi="Calibri" w:cs="Calibri"/>
                <w:sz w:val="22"/>
              </w:rPr>
              <w:t>0.30</w:t>
            </w:r>
          </w:p>
        </w:tc>
        <w:tc>
          <w:tcPr>
            <w:tcW w:w="749" w:type="dxa"/>
            <w:tcBorders>
              <w:top w:val="nil"/>
              <w:left w:val="nil"/>
              <w:bottom w:val="single" w:sz="4" w:space="0" w:color="auto"/>
              <w:right w:val="single" w:sz="4" w:space="0" w:color="auto"/>
            </w:tcBorders>
            <w:shd w:val="clear" w:color="auto" w:fill="auto"/>
            <w:noWrap/>
            <w:vAlign w:val="center"/>
            <w:hideMark/>
          </w:tcPr>
          <w:p w:rsidR="002E5CDA" w:rsidRPr="002563FD" w:rsidRDefault="002E5CDA" w:rsidP="00CC3FD5">
            <w:pPr>
              <w:widowControl/>
              <w:jc w:val="center"/>
              <w:rPr>
                <w:rFonts w:ascii="Calibri" w:eastAsia="等线" w:hAnsi="Calibri" w:cs="Calibri"/>
                <w:sz w:val="22"/>
              </w:rPr>
            </w:pPr>
            <w:r w:rsidRPr="002563FD">
              <w:rPr>
                <w:rFonts w:ascii="Calibri" w:eastAsia="等线" w:hAnsi="Calibri" w:cs="Calibri"/>
                <w:sz w:val="22"/>
              </w:rPr>
              <w:t>0.30</w:t>
            </w:r>
          </w:p>
        </w:tc>
        <w:tc>
          <w:tcPr>
            <w:tcW w:w="1028" w:type="dxa"/>
            <w:tcBorders>
              <w:top w:val="nil"/>
              <w:left w:val="nil"/>
              <w:bottom w:val="single" w:sz="4" w:space="0" w:color="auto"/>
              <w:right w:val="single" w:sz="4" w:space="0" w:color="auto"/>
            </w:tcBorders>
            <w:shd w:val="clear" w:color="auto" w:fill="auto"/>
            <w:noWrap/>
            <w:vAlign w:val="center"/>
            <w:hideMark/>
          </w:tcPr>
          <w:p w:rsidR="002E5CDA" w:rsidRPr="002563FD" w:rsidRDefault="002E5CDA" w:rsidP="00CC3FD5">
            <w:pPr>
              <w:widowControl/>
              <w:jc w:val="center"/>
              <w:rPr>
                <w:rFonts w:ascii="Calibri" w:eastAsia="等线" w:hAnsi="Calibri" w:cs="Calibri"/>
                <w:sz w:val="22"/>
              </w:rPr>
            </w:pPr>
            <w:r w:rsidRPr="002563FD">
              <w:rPr>
                <w:rFonts w:ascii="Calibri" w:eastAsia="等线" w:hAnsi="Calibri" w:cs="Calibri"/>
                <w:sz w:val="22"/>
              </w:rPr>
              <w:t>0.00</w:t>
            </w:r>
          </w:p>
        </w:tc>
      </w:tr>
      <w:tr w:rsidR="002E5CDA" w:rsidRPr="002563FD" w:rsidTr="00CC3FD5">
        <w:trPr>
          <w:gridAfter w:val="1"/>
          <w:wAfter w:w="8" w:type="dxa"/>
          <w:trHeight w:val="431"/>
        </w:trPr>
        <w:tc>
          <w:tcPr>
            <w:tcW w:w="711" w:type="dxa"/>
            <w:tcBorders>
              <w:top w:val="nil"/>
              <w:left w:val="single" w:sz="4" w:space="0" w:color="auto"/>
              <w:bottom w:val="single" w:sz="4" w:space="0" w:color="auto"/>
              <w:right w:val="single" w:sz="4" w:space="0" w:color="auto"/>
            </w:tcBorders>
            <w:shd w:val="clear" w:color="000000" w:fill="BFBFBF"/>
            <w:noWrap/>
            <w:vAlign w:val="bottom"/>
            <w:hideMark/>
          </w:tcPr>
          <w:p w:rsidR="002E5CDA" w:rsidRPr="002563FD" w:rsidRDefault="002E5CDA" w:rsidP="00CC3FD5">
            <w:pPr>
              <w:widowControl/>
              <w:jc w:val="center"/>
              <w:rPr>
                <w:rFonts w:ascii="微软雅黑" w:eastAsia="微软雅黑" w:hAnsi="微软雅黑" w:cs="宋体"/>
                <w:sz w:val="20"/>
                <w:szCs w:val="20"/>
              </w:rPr>
            </w:pPr>
            <w:r w:rsidRPr="002563FD">
              <w:rPr>
                <w:rFonts w:ascii="微软雅黑" w:eastAsia="微软雅黑" w:hAnsi="微软雅黑" w:cs="宋体" w:hint="eastAsia"/>
                <w:sz w:val="20"/>
                <w:szCs w:val="20"/>
              </w:rPr>
              <w:t>温度</w:t>
            </w:r>
          </w:p>
        </w:tc>
        <w:tc>
          <w:tcPr>
            <w:tcW w:w="712" w:type="dxa"/>
            <w:tcBorders>
              <w:top w:val="nil"/>
              <w:left w:val="nil"/>
              <w:bottom w:val="single" w:sz="4" w:space="0" w:color="auto"/>
              <w:right w:val="single" w:sz="4" w:space="0" w:color="auto"/>
            </w:tcBorders>
            <w:shd w:val="clear" w:color="000000" w:fill="BFBFBF"/>
            <w:vAlign w:val="center"/>
            <w:hideMark/>
          </w:tcPr>
          <w:p w:rsidR="002E5CDA" w:rsidRPr="002563FD" w:rsidRDefault="002E5CDA" w:rsidP="00CC3FD5">
            <w:pPr>
              <w:widowControl/>
              <w:jc w:val="center"/>
              <w:rPr>
                <w:rFonts w:ascii="微软雅黑" w:eastAsia="微软雅黑" w:hAnsi="微软雅黑" w:cs="宋体"/>
                <w:sz w:val="20"/>
                <w:szCs w:val="20"/>
              </w:rPr>
            </w:pPr>
            <w:r w:rsidRPr="002563FD">
              <w:rPr>
                <w:rFonts w:ascii="微软雅黑" w:eastAsia="微软雅黑" w:hAnsi="微软雅黑" w:cs="宋体" w:hint="eastAsia"/>
                <w:sz w:val="20"/>
                <w:szCs w:val="20"/>
              </w:rPr>
              <w:t>25</w:t>
            </w:r>
          </w:p>
        </w:tc>
        <w:tc>
          <w:tcPr>
            <w:tcW w:w="712" w:type="dxa"/>
            <w:tcBorders>
              <w:top w:val="nil"/>
              <w:left w:val="nil"/>
              <w:bottom w:val="single" w:sz="4" w:space="0" w:color="auto"/>
              <w:right w:val="single" w:sz="4" w:space="0" w:color="auto"/>
            </w:tcBorders>
            <w:shd w:val="clear" w:color="auto" w:fill="auto"/>
            <w:noWrap/>
            <w:vAlign w:val="center"/>
            <w:hideMark/>
          </w:tcPr>
          <w:p w:rsidR="002E5CDA" w:rsidRPr="002563FD" w:rsidRDefault="002E5CDA" w:rsidP="00CC3FD5">
            <w:pPr>
              <w:widowControl/>
              <w:jc w:val="center"/>
              <w:rPr>
                <w:rFonts w:ascii="Calibri" w:eastAsia="等线" w:hAnsi="Calibri" w:cs="Calibri"/>
                <w:sz w:val="22"/>
              </w:rPr>
            </w:pPr>
            <w:r w:rsidRPr="002563FD">
              <w:rPr>
                <w:rFonts w:ascii="Calibri" w:eastAsia="等线" w:hAnsi="Calibri" w:cs="Calibri"/>
                <w:sz w:val="22"/>
              </w:rPr>
              <w:t>1.00</w:t>
            </w:r>
          </w:p>
        </w:tc>
        <w:tc>
          <w:tcPr>
            <w:tcW w:w="712" w:type="dxa"/>
            <w:tcBorders>
              <w:top w:val="nil"/>
              <w:left w:val="nil"/>
              <w:bottom w:val="single" w:sz="4" w:space="0" w:color="auto"/>
              <w:right w:val="single" w:sz="4" w:space="0" w:color="auto"/>
            </w:tcBorders>
            <w:shd w:val="clear" w:color="auto" w:fill="auto"/>
            <w:noWrap/>
            <w:vAlign w:val="center"/>
            <w:hideMark/>
          </w:tcPr>
          <w:p w:rsidR="002E5CDA" w:rsidRPr="002563FD" w:rsidRDefault="002E5CDA" w:rsidP="00CC3FD5">
            <w:pPr>
              <w:widowControl/>
              <w:jc w:val="center"/>
              <w:rPr>
                <w:rFonts w:ascii="Calibri" w:eastAsia="等线" w:hAnsi="Calibri" w:cs="Calibri"/>
                <w:sz w:val="22"/>
              </w:rPr>
            </w:pPr>
            <w:r w:rsidRPr="002563FD">
              <w:rPr>
                <w:rFonts w:ascii="Calibri" w:eastAsia="等线" w:hAnsi="Calibri" w:cs="Calibri"/>
                <w:sz w:val="22"/>
              </w:rPr>
              <w:t>1.00</w:t>
            </w:r>
          </w:p>
        </w:tc>
        <w:tc>
          <w:tcPr>
            <w:tcW w:w="712" w:type="dxa"/>
            <w:tcBorders>
              <w:top w:val="nil"/>
              <w:left w:val="nil"/>
              <w:bottom w:val="single" w:sz="4" w:space="0" w:color="auto"/>
              <w:right w:val="single" w:sz="4" w:space="0" w:color="auto"/>
            </w:tcBorders>
            <w:shd w:val="clear" w:color="auto" w:fill="auto"/>
            <w:noWrap/>
            <w:vAlign w:val="center"/>
            <w:hideMark/>
          </w:tcPr>
          <w:p w:rsidR="002E5CDA" w:rsidRPr="002563FD" w:rsidRDefault="002E5CDA" w:rsidP="00CC3FD5">
            <w:pPr>
              <w:widowControl/>
              <w:jc w:val="center"/>
              <w:rPr>
                <w:rFonts w:ascii="Calibri" w:eastAsia="等线" w:hAnsi="Calibri" w:cs="Calibri"/>
                <w:sz w:val="22"/>
              </w:rPr>
            </w:pPr>
            <w:r w:rsidRPr="002563FD">
              <w:rPr>
                <w:rFonts w:ascii="Calibri" w:eastAsia="等线" w:hAnsi="Calibri" w:cs="Calibri"/>
                <w:sz w:val="22"/>
              </w:rPr>
              <w:t>1.00</w:t>
            </w:r>
          </w:p>
        </w:tc>
        <w:tc>
          <w:tcPr>
            <w:tcW w:w="632" w:type="dxa"/>
            <w:tcBorders>
              <w:top w:val="nil"/>
              <w:left w:val="nil"/>
              <w:bottom w:val="single" w:sz="4" w:space="0" w:color="auto"/>
              <w:right w:val="single" w:sz="4" w:space="0" w:color="auto"/>
            </w:tcBorders>
            <w:shd w:val="clear" w:color="auto" w:fill="auto"/>
            <w:noWrap/>
            <w:vAlign w:val="center"/>
            <w:hideMark/>
          </w:tcPr>
          <w:p w:rsidR="002E5CDA" w:rsidRPr="002563FD" w:rsidRDefault="002E5CDA" w:rsidP="00CC3FD5">
            <w:pPr>
              <w:widowControl/>
              <w:jc w:val="center"/>
              <w:rPr>
                <w:rFonts w:ascii="Calibri" w:eastAsia="等线" w:hAnsi="Calibri" w:cs="Calibri"/>
                <w:sz w:val="22"/>
              </w:rPr>
            </w:pPr>
            <w:r w:rsidRPr="002563FD">
              <w:rPr>
                <w:rFonts w:ascii="Calibri" w:eastAsia="等线" w:hAnsi="Calibri" w:cs="Calibri"/>
                <w:sz w:val="22"/>
              </w:rPr>
              <w:t>1.00</w:t>
            </w:r>
          </w:p>
        </w:tc>
        <w:tc>
          <w:tcPr>
            <w:tcW w:w="711" w:type="dxa"/>
            <w:tcBorders>
              <w:top w:val="nil"/>
              <w:left w:val="nil"/>
              <w:bottom w:val="single" w:sz="4" w:space="0" w:color="auto"/>
              <w:right w:val="single" w:sz="4" w:space="0" w:color="auto"/>
            </w:tcBorders>
            <w:shd w:val="clear" w:color="auto" w:fill="auto"/>
            <w:noWrap/>
            <w:vAlign w:val="center"/>
            <w:hideMark/>
          </w:tcPr>
          <w:p w:rsidR="002E5CDA" w:rsidRPr="002563FD" w:rsidRDefault="002E5CDA" w:rsidP="00CC3FD5">
            <w:pPr>
              <w:widowControl/>
              <w:jc w:val="center"/>
              <w:rPr>
                <w:rFonts w:ascii="Calibri" w:eastAsia="等线" w:hAnsi="Calibri" w:cs="Calibri"/>
                <w:sz w:val="22"/>
              </w:rPr>
            </w:pPr>
            <w:r w:rsidRPr="002563FD">
              <w:rPr>
                <w:rFonts w:ascii="Calibri" w:eastAsia="等线" w:hAnsi="Calibri" w:cs="Calibri"/>
                <w:sz w:val="22"/>
              </w:rPr>
              <w:t>1.00</w:t>
            </w:r>
          </w:p>
        </w:tc>
        <w:tc>
          <w:tcPr>
            <w:tcW w:w="712" w:type="dxa"/>
            <w:tcBorders>
              <w:top w:val="nil"/>
              <w:left w:val="nil"/>
              <w:bottom w:val="single" w:sz="4" w:space="0" w:color="auto"/>
              <w:right w:val="single" w:sz="4" w:space="0" w:color="auto"/>
            </w:tcBorders>
            <w:shd w:val="clear" w:color="auto" w:fill="auto"/>
            <w:noWrap/>
            <w:vAlign w:val="center"/>
            <w:hideMark/>
          </w:tcPr>
          <w:p w:rsidR="002E5CDA" w:rsidRPr="002563FD" w:rsidRDefault="002E5CDA" w:rsidP="00CC3FD5">
            <w:pPr>
              <w:widowControl/>
              <w:jc w:val="center"/>
              <w:rPr>
                <w:rFonts w:ascii="Calibri" w:eastAsia="等线" w:hAnsi="Calibri" w:cs="Calibri"/>
                <w:sz w:val="22"/>
              </w:rPr>
            </w:pPr>
            <w:r w:rsidRPr="002563FD">
              <w:rPr>
                <w:rFonts w:ascii="Calibri" w:eastAsia="等线" w:hAnsi="Calibri" w:cs="Calibri"/>
                <w:sz w:val="22"/>
              </w:rPr>
              <w:t>1.00</w:t>
            </w:r>
          </w:p>
        </w:tc>
        <w:tc>
          <w:tcPr>
            <w:tcW w:w="855" w:type="dxa"/>
            <w:tcBorders>
              <w:top w:val="nil"/>
              <w:left w:val="nil"/>
              <w:bottom w:val="single" w:sz="4" w:space="0" w:color="auto"/>
              <w:right w:val="single" w:sz="4" w:space="0" w:color="auto"/>
            </w:tcBorders>
            <w:shd w:val="clear" w:color="auto" w:fill="auto"/>
            <w:noWrap/>
            <w:vAlign w:val="center"/>
            <w:hideMark/>
          </w:tcPr>
          <w:p w:rsidR="002E5CDA" w:rsidRPr="002563FD" w:rsidRDefault="002E5CDA" w:rsidP="00CC3FD5">
            <w:pPr>
              <w:widowControl/>
              <w:jc w:val="center"/>
              <w:rPr>
                <w:rFonts w:ascii="Calibri" w:eastAsia="等线" w:hAnsi="Calibri" w:cs="Calibri"/>
                <w:sz w:val="22"/>
              </w:rPr>
            </w:pPr>
            <w:r w:rsidRPr="002563FD">
              <w:rPr>
                <w:rFonts w:ascii="Calibri" w:eastAsia="等线" w:hAnsi="Calibri" w:cs="Calibri"/>
                <w:sz w:val="22"/>
              </w:rPr>
              <w:t>1.00</w:t>
            </w:r>
          </w:p>
        </w:tc>
        <w:tc>
          <w:tcPr>
            <w:tcW w:w="854" w:type="dxa"/>
            <w:tcBorders>
              <w:top w:val="nil"/>
              <w:left w:val="nil"/>
              <w:bottom w:val="single" w:sz="4" w:space="0" w:color="auto"/>
              <w:right w:val="single" w:sz="4" w:space="0" w:color="auto"/>
            </w:tcBorders>
            <w:shd w:val="clear" w:color="auto" w:fill="auto"/>
            <w:noWrap/>
            <w:vAlign w:val="center"/>
            <w:hideMark/>
          </w:tcPr>
          <w:p w:rsidR="002E5CDA" w:rsidRPr="002563FD" w:rsidRDefault="002E5CDA" w:rsidP="00CC3FD5">
            <w:pPr>
              <w:widowControl/>
              <w:jc w:val="center"/>
              <w:rPr>
                <w:rFonts w:ascii="Calibri" w:eastAsia="等线" w:hAnsi="Calibri" w:cs="Calibri"/>
                <w:sz w:val="22"/>
              </w:rPr>
            </w:pPr>
            <w:r w:rsidRPr="002563FD">
              <w:rPr>
                <w:rFonts w:ascii="Calibri" w:eastAsia="等线" w:hAnsi="Calibri" w:cs="Calibri"/>
                <w:sz w:val="22"/>
              </w:rPr>
              <w:t>1.00</w:t>
            </w:r>
          </w:p>
        </w:tc>
        <w:tc>
          <w:tcPr>
            <w:tcW w:w="855" w:type="dxa"/>
            <w:tcBorders>
              <w:top w:val="nil"/>
              <w:left w:val="nil"/>
              <w:bottom w:val="single" w:sz="4" w:space="0" w:color="auto"/>
              <w:right w:val="single" w:sz="4" w:space="0" w:color="auto"/>
            </w:tcBorders>
            <w:shd w:val="clear" w:color="auto" w:fill="auto"/>
            <w:noWrap/>
            <w:vAlign w:val="center"/>
            <w:hideMark/>
          </w:tcPr>
          <w:p w:rsidR="002E5CDA" w:rsidRPr="002563FD" w:rsidRDefault="002E5CDA" w:rsidP="00CC3FD5">
            <w:pPr>
              <w:widowControl/>
              <w:jc w:val="center"/>
              <w:rPr>
                <w:rFonts w:ascii="Calibri" w:eastAsia="等线" w:hAnsi="Calibri" w:cs="Calibri"/>
                <w:sz w:val="22"/>
              </w:rPr>
            </w:pPr>
            <w:r w:rsidRPr="002563FD">
              <w:rPr>
                <w:rFonts w:ascii="Calibri" w:eastAsia="等线" w:hAnsi="Calibri" w:cs="Calibri"/>
                <w:sz w:val="22"/>
              </w:rPr>
              <w:t>0.60</w:t>
            </w:r>
          </w:p>
        </w:tc>
        <w:tc>
          <w:tcPr>
            <w:tcW w:w="854" w:type="dxa"/>
            <w:tcBorders>
              <w:top w:val="nil"/>
              <w:left w:val="nil"/>
              <w:bottom w:val="single" w:sz="4" w:space="0" w:color="auto"/>
              <w:right w:val="single" w:sz="4" w:space="0" w:color="auto"/>
            </w:tcBorders>
            <w:shd w:val="clear" w:color="auto" w:fill="auto"/>
            <w:noWrap/>
            <w:vAlign w:val="center"/>
            <w:hideMark/>
          </w:tcPr>
          <w:p w:rsidR="002E5CDA" w:rsidRPr="002563FD" w:rsidRDefault="002E5CDA" w:rsidP="00CC3FD5">
            <w:pPr>
              <w:widowControl/>
              <w:jc w:val="center"/>
              <w:rPr>
                <w:rFonts w:ascii="Calibri" w:eastAsia="等线" w:hAnsi="Calibri" w:cs="Calibri"/>
                <w:sz w:val="22"/>
              </w:rPr>
            </w:pPr>
            <w:r w:rsidRPr="002563FD">
              <w:rPr>
                <w:rFonts w:ascii="Calibri" w:eastAsia="等线" w:hAnsi="Calibri" w:cs="Calibri"/>
                <w:sz w:val="22"/>
              </w:rPr>
              <w:t>0.60</w:t>
            </w:r>
          </w:p>
        </w:tc>
        <w:tc>
          <w:tcPr>
            <w:tcW w:w="712" w:type="dxa"/>
            <w:tcBorders>
              <w:top w:val="nil"/>
              <w:left w:val="nil"/>
              <w:bottom w:val="single" w:sz="4" w:space="0" w:color="auto"/>
              <w:right w:val="single" w:sz="4" w:space="0" w:color="auto"/>
            </w:tcBorders>
            <w:shd w:val="clear" w:color="auto" w:fill="auto"/>
            <w:noWrap/>
            <w:vAlign w:val="center"/>
            <w:hideMark/>
          </w:tcPr>
          <w:p w:rsidR="002E5CDA" w:rsidRPr="002563FD" w:rsidRDefault="002E5CDA" w:rsidP="00CC3FD5">
            <w:pPr>
              <w:widowControl/>
              <w:jc w:val="center"/>
              <w:rPr>
                <w:rFonts w:ascii="Calibri" w:eastAsia="等线" w:hAnsi="Calibri" w:cs="Calibri"/>
                <w:sz w:val="22"/>
              </w:rPr>
            </w:pPr>
            <w:r w:rsidRPr="002563FD">
              <w:rPr>
                <w:rFonts w:ascii="Calibri" w:eastAsia="等线" w:hAnsi="Calibri" w:cs="Calibri"/>
                <w:sz w:val="22"/>
              </w:rPr>
              <w:t>0.60</w:t>
            </w:r>
          </w:p>
        </w:tc>
        <w:tc>
          <w:tcPr>
            <w:tcW w:w="749" w:type="dxa"/>
            <w:tcBorders>
              <w:top w:val="nil"/>
              <w:left w:val="nil"/>
              <w:bottom w:val="single" w:sz="4" w:space="0" w:color="auto"/>
              <w:right w:val="single" w:sz="4" w:space="0" w:color="auto"/>
            </w:tcBorders>
            <w:shd w:val="clear" w:color="auto" w:fill="auto"/>
            <w:noWrap/>
            <w:vAlign w:val="center"/>
            <w:hideMark/>
          </w:tcPr>
          <w:p w:rsidR="002E5CDA" w:rsidRPr="002563FD" w:rsidRDefault="002E5CDA" w:rsidP="00CC3FD5">
            <w:pPr>
              <w:widowControl/>
              <w:jc w:val="center"/>
              <w:rPr>
                <w:rFonts w:ascii="Calibri" w:eastAsia="等线" w:hAnsi="Calibri" w:cs="Calibri"/>
                <w:sz w:val="22"/>
              </w:rPr>
            </w:pPr>
            <w:r w:rsidRPr="002563FD">
              <w:rPr>
                <w:rFonts w:ascii="Calibri" w:eastAsia="等线" w:hAnsi="Calibri" w:cs="Calibri"/>
                <w:sz w:val="22"/>
              </w:rPr>
              <w:t>0.60</w:t>
            </w:r>
          </w:p>
        </w:tc>
        <w:tc>
          <w:tcPr>
            <w:tcW w:w="1028" w:type="dxa"/>
            <w:tcBorders>
              <w:top w:val="nil"/>
              <w:left w:val="nil"/>
              <w:bottom w:val="single" w:sz="4" w:space="0" w:color="auto"/>
              <w:right w:val="single" w:sz="4" w:space="0" w:color="auto"/>
            </w:tcBorders>
            <w:shd w:val="clear" w:color="auto" w:fill="auto"/>
            <w:noWrap/>
            <w:vAlign w:val="center"/>
            <w:hideMark/>
          </w:tcPr>
          <w:p w:rsidR="002E5CDA" w:rsidRPr="002563FD" w:rsidRDefault="002E5CDA" w:rsidP="00CC3FD5">
            <w:pPr>
              <w:widowControl/>
              <w:jc w:val="center"/>
              <w:rPr>
                <w:rFonts w:ascii="Calibri" w:eastAsia="等线" w:hAnsi="Calibri" w:cs="Calibri"/>
                <w:sz w:val="22"/>
              </w:rPr>
            </w:pPr>
            <w:r w:rsidRPr="002563FD">
              <w:rPr>
                <w:rFonts w:ascii="Calibri" w:eastAsia="等线" w:hAnsi="Calibri" w:cs="Calibri"/>
                <w:sz w:val="22"/>
              </w:rPr>
              <w:t>0.00</w:t>
            </w:r>
          </w:p>
        </w:tc>
      </w:tr>
      <w:tr w:rsidR="002E5CDA" w:rsidRPr="002563FD" w:rsidTr="00CC3FD5">
        <w:trPr>
          <w:gridAfter w:val="1"/>
          <w:wAfter w:w="8" w:type="dxa"/>
          <w:trHeight w:val="431"/>
        </w:trPr>
        <w:tc>
          <w:tcPr>
            <w:tcW w:w="711" w:type="dxa"/>
            <w:tcBorders>
              <w:top w:val="nil"/>
              <w:left w:val="single" w:sz="4" w:space="0" w:color="auto"/>
              <w:bottom w:val="single" w:sz="4" w:space="0" w:color="auto"/>
              <w:right w:val="single" w:sz="4" w:space="0" w:color="auto"/>
            </w:tcBorders>
            <w:shd w:val="clear" w:color="000000" w:fill="BFBFBF"/>
            <w:noWrap/>
            <w:vAlign w:val="bottom"/>
            <w:hideMark/>
          </w:tcPr>
          <w:p w:rsidR="002E5CDA" w:rsidRPr="002563FD" w:rsidRDefault="002E5CDA" w:rsidP="00CC3FD5">
            <w:pPr>
              <w:widowControl/>
              <w:jc w:val="center"/>
              <w:rPr>
                <w:rFonts w:ascii="微软雅黑" w:eastAsia="微软雅黑" w:hAnsi="微软雅黑" w:cs="宋体"/>
                <w:sz w:val="20"/>
                <w:szCs w:val="20"/>
              </w:rPr>
            </w:pPr>
            <w:r w:rsidRPr="002563FD">
              <w:rPr>
                <w:rFonts w:ascii="微软雅黑" w:eastAsia="微软雅黑" w:hAnsi="微软雅黑" w:cs="宋体" w:hint="eastAsia"/>
                <w:sz w:val="20"/>
                <w:szCs w:val="20"/>
              </w:rPr>
              <w:t>温度</w:t>
            </w:r>
          </w:p>
        </w:tc>
        <w:tc>
          <w:tcPr>
            <w:tcW w:w="712" w:type="dxa"/>
            <w:tcBorders>
              <w:top w:val="nil"/>
              <w:left w:val="nil"/>
              <w:bottom w:val="single" w:sz="4" w:space="0" w:color="auto"/>
              <w:right w:val="single" w:sz="4" w:space="0" w:color="auto"/>
            </w:tcBorders>
            <w:shd w:val="clear" w:color="000000" w:fill="BFBFBF"/>
            <w:vAlign w:val="center"/>
            <w:hideMark/>
          </w:tcPr>
          <w:p w:rsidR="002E5CDA" w:rsidRPr="002563FD" w:rsidRDefault="002E5CDA" w:rsidP="00CC3FD5">
            <w:pPr>
              <w:widowControl/>
              <w:jc w:val="center"/>
              <w:rPr>
                <w:rFonts w:ascii="微软雅黑" w:eastAsia="微软雅黑" w:hAnsi="微软雅黑" w:cs="宋体"/>
                <w:sz w:val="20"/>
                <w:szCs w:val="20"/>
              </w:rPr>
            </w:pPr>
            <w:r w:rsidRPr="002563FD">
              <w:rPr>
                <w:rFonts w:ascii="微软雅黑" w:eastAsia="微软雅黑" w:hAnsi="微软雅黑" w:cs="宋体" w:hint="eastAsia"/>
                <w:sz w:val="20"/>
                <w:szCs w:val="20"/>
              </w:rPr>
              <w:t>30</w:t>
            </w:r>
          </w:p>
        </w:tc>
        <w:tc>
          <w:tcPr>
            <w:tcW w:w="712" w:type="dxa"/>
            <w:tcBorders>
              <w:top w:val="nil"/>
              <w:left w:val="nil"/>
              <w:bottom w:val="single" w:sz="4" w:space="0" w:color="auto"/>
              <w:right w:val="single" w:sz="4" w:space="0" w:color="auto"/>
            </w:tcBorders>
            <w:shd w:val="clear" w:color="auto" w:fill="auto"/>
            <w:noWrap/>
            <w:vAlign w:val="center"/>
            <w:hideMark/>
          </w:tcPr>
          <w:p w:rsidR="002E5CDA" w:rsidRPr="002563FD" w:rsidRDefault="002E5CDA" w:rsidP="00CC3FD5">
            <w:pPr>
              <w:widowControl/>
              <w:jc w:val="center"/>
              <w:rPr>
                <w:rFonts w:ascii="Calibri" w:eastAsia="等线" w:hAnsi="Calibri" w:cs="Calibri"/>
                <w:sz w:val="22"/>
              </w:rPr>
            </w:pPr>
            <w:r w:rsidRPr="002563FD">
              <w:rPr>
                <w:rFonts w:ascii="Calibri" w:eastAsia="等线" w:hAnsi="Calibri" w:cs="Calibri"/>
                <w:sz w:val="22"/>
              </w:rPr>
              <w:t>1.00</w:t>
            </w:r>
          </w:p>
        </w:tc>
        <w:tc>
          <w:tcPr>
            <w:tcW w:w="712" w:type="dxa"/>
            <w:tcBorders>
              <w:top w:val="nil"/>
              <w:left w:val="nil"/>
              <w:bottom w:val="single" w:sz="4" w:space="0" w:color="auto"/>
              <w:right w:val="single" w:sz="4" w:space="0" w:color="auto"/>
            </w:tcBorders>
            <w:shd w:val="clear" w:color="auto" w:fill="auto"/>
            <w:noWrap/>
            <w:vAlign w:val="center"/>
            <w:hideMark/>
          </w:tcPr>
          <w:p w:rsidR="002E5CDA" w:rsidRPr="002563FD" w:rsidRDefault="002E5CDA" w:rsidP="00CC3FD5">
            <w:pPr>
              <w:widowControl/>
              <w:jc w:val="center"/>
              <w:rPr>
                <w:rFonts w:ascii="Calibri" w:eastAsia="等线" w:hAnsi="Calibri" w:cs="Calibri"/>
                <w:sz w:val="22"/>
              </w:rPr>
            </w:pPr>
            <w:r w:rsidRPr="002563FD">
              <w:rPr>
                <w:rFonts w:ascii="Calibri" w:eastAsia="等线" w:hAnsi="Calibri" w:cs="Calibri"/>
                <w:sz w:val="22"/>
              </w:rPr>
              <w:t>1.00</w:t>
            </w:r>
          </w:p>
        </w:tc>
        <w:tc>
          <w:tcPr>
            <w:tcW w:w="712" w:type="dxa"/>
            <w:tcBorders>
              <w:top w:val="nil"/>
              <w:left w:val="nil"/>
              <w:bottom w:val="single" w:sz="4" w:space="0" w:color="auto"/>
              <w:right w:val="single" w:sz="4" w:space="0" w:color="auto"/>
            </w:tcBorders>
            <w:shd w:val="clear" w:color="auto" w:fill="auto"/>
            <w:noWrap/>
            <w:vAlign w:val="center"/>
            <w:hideMark/>
          </w:tcPr>
          <w:p w:rsidR="002E5CDA" w:rsidRPr="002563FD" w:rsidRDefault="002E5CDA" w:rsidP="00CC3FD5">
            <w:pPr>
              <w:widowControl/>
              <w:jc w:val="center"/>
              <w:rPr>
                <w:rFonts w:ascii="Calibri" w:eastAsia="等线" w:hAnsi="Calibri" w:cs="Calibri"/>
                <w:sz w:val="22"/>
              </w:rPr>
            </w:pPr>
            <w:r w:rsidRPr="002563FD">
              <w:rPr>
                <w:rFonts w:ascii="Calibri" w:eastAsia="等线" w:hAnsi="Calibri" w:cs="Calibri"/>
                <w:sz w:val="22"/>
              </w:rPr>
              <w:t>1.00</w:t>
            </w:r>
          </w:p>
        </w:tc>
        <w:tc>
          <w:tcPr>
            <w:tcW w:w="632" w:type="dxa"/>
            <w:tcBorders>
              <w:top w:val="nil"/>
              <w:left w:val="nil"/>
              <w:bottom w:val="single" w:sz="4" w:space="0" w:color="auto"/>
              <w:right w:val="single" w:sz="4" w:space="0" w:color="auto"/>
            </w:tcBorders>
            <w:shd w:val="clear" w:color="auto" w:fill="auto"/>
            <w:noWrap/>
            <w:vAlign w:val="center"/>
            <w:hideMark/>
          </w:tcPr>
          <w:p w:rsidR="002E5CDA" w:rsidRPr="002563FD" w:rsidRDefault="002E5CDA" w:rsidP="00CC3FD5">
            <w:pPr>
              <w:widowControl/>
              <w:jc w:val="center"/>
              <w:rPr>
                <w:rFonts w:ascii="Calibri" w:eastAsia="等线" w:hAnsi="Calibri" w:cs="Calibri"/>
                <w:sz w:val="22"/>
              </w:rPr>
            </w:pPr>
            <w:r w:rsidRPr="002563FD">
              <w:rPr>
                <w:rFonts w:ascii="Calibri" w:eastAsia="等线" w:hAnsi="Calibri" w:cs="Calibri"/>
                <w:sz w:val="22"/>
              </w:rPr>
              <w:t>1.00</w:t>
            </w:r>
          </w:p>
        </w:tc>
        <w:tc>
          <w:tcPr>
            <w:tcW w:w="711" w:type="dxa"/>
            <w:tcBorders>
              <w:top w:val="nil"/>
              <w:left w:val="nil"/>
              <w:bottom w:val="single" w:sz="4" w:space="0" w:color="auto"/>
              <w:right w:val="single" w:sz="4" w:space="0" w:color="auto"/>
            </w:tcBorders>
            <w:shd w:val="clear" w:color="auto" w:fill="auto"/>
            <w:noWrap/>
            <w:vAlign w:val="center"/>
            <w:hideMark/>
          </w:tcPr>
          <w:p w:rsidR="002E5CDA" w:rsidRPr="002563FD" w:rsidRDefault="002E5CDA" w:rsidP="00CC3FD5">
            <w:pPr>
              <w:widowControl/>
              <w:jc w:val="center"/>
              <w:rPr>
                <w:rFonts w:ascii="Calibri" w:eastAsia="等线" w:hAnsi="Calibri" w:cs="Calibri"/>
                <w:sz w:val="22"/>
              </w:rPr>
            </w:pPr>
            <w:r w:rsidRPr="002563FD">
              <w:rPr>
                <w:rFonts w:ascii="Calibri" w:eastAsia="等线" w:hAnsi="Calibri" w:cs="Calibri"/>
                <w:sz w:val="22"/>
              </w:rPr>
              <w:t>1.00</w:t>
            </w:r>
          </w:p>
        </w:tc>
        <w:tc>
          <w:tcPr>
            <w:tcW w:w="712" w:type="dxa"/>
            <w:tcBorders>
              <w:top w:val="nil"/>
              <w:left w:val="nil"/>
              <w:bottom w:val="single" w:sz="4" w:space="0" w:color="auto"/>
              <w:right w:val="single" w:sz="4" w:space="0" w:color="auto"/>
            </w:tcBorders>
            <w:shd w:val="clear" w:color="auto" w:fill="auto"/>
            <w:noWrap/>
            <w:vAlign w:val="center"/>
            <w:hideMark/>
          </w:tcPr>
          <w:p w:rsidR="002E5CDA" w:rsidRPr="002563FD" w:rsidRDefault="002E5CDA" w:rsidP="00CC3FD5">
            <w:pPr>
              <w:widowControl/>
              <w:jc w:val="center"/>
              <w:rPr>
                <w:rFonts w:ascii="Calibri" w:eastAsia="等线" w:hAnsi="Calibri" w:cs="Calibri"/>
                <w:sz w:val="22"/>
              </w:rPr>
            </w:pPr>
            <w:r w:rsidRPr="002563FD">
              <w:rPr>
                <w:rFonts w:ascii="Calibri" w:eastAsia="等线" w:hAnsi="Calibri" w:cs="Calibri"/>
                <w:sz w:val="22"/>
              </w:rPr>
              <w:t>1.00</w:t>
            </w:r>
          </w:p>
        </w:tc>
        <w:tc>
          <w:tcPr>
            <w:tcW w:w="855" w:type="dxa"/>
            <w:tcBorders>
              <w:top w:val="nil"/>
              <w:left w:val="nil"/>
              <w:bottom w:val="single" w:sz="4" w:space="0" w:color="auto"/>
              <w:right w:val="single" w:sz="4" w:space="0" w:color="auto"/>
            </w:tcBorders>
            <w:shd w:val="clear" w:color="auto" w:fill="auto"/>
            <w:noWrap/>
            <w:vAlign w:val="center"/>
            <w:hideMark/>
          </w:tcPr>
          <w:p w:rsidR="002E5CDA" w:rsidRPr="002563FD" w:rsidRDefault="002E5CDA" w:rsidP="00CC3FD5">
            <w:pPr>
              <w:widowControl/>
              <w:jc w:val="center"/>
              <w:rPr>
                <w:rFonts w:ascii="Calibri" w:eastAsia="等线" w:hAnsi="Calibri" w:cs="Calibri"/>
                <w:sz w:val="22"/>
              </w:rPr>
            </w:pPr>
            <w:r w:rsidRPr="002563FD">
              <w:rPr>
                <w:rFonts w:ascii="Calibri" w:eastAsia="等线" w:hAnsi="Calibri" w:cs="Calibri"/>
                <w:sz w:val="22"/>
              </w:rPr>
              <w:t>1.00</w:t>
            </w:r>
          </w:p>
        </w:tc>
        <w:tc>
          <w:tcPr>
            <w:tcW w:w="854" w:type="dxa"/>
            <w:tcBorders>
              <w:top w:val="nil"/>
              <w:left w:val="nil"/>
              <w:bottom w:val="single" w:sz="4" w:space="0" w:color="auto"/>
              <w:right w:val="single" w:sz="4" w:space="0" w:color="auto"/>
            </w:tcBorders>
            <w:shd w:val="clear" w:color="auto" w:fill="auto"/>
            <w:noWrap/>
            <w:vAlign w:val="center"/>
            <w:hideMark/>
          </w:tcPr>
          <w:p w:rsidR="002E5CDA" w:rsidRPr="002563FD" w:rsidRDefault="002E5CDA" w:rsidP="00CC3FD5">
            <w:pPr>
              <w:widowControl/>
              <w:jc w:val="center"/>
              <w:rPr>
                <w:rFonts w:ascii="Calibri" w:eastAsia="等线" w:hAnsi="Calibri" w:cs="Calibri"/>
                <w:sz w:val="22"/>
              </w:rPr>
            </w:pPr>
            <w:r w:rsidRPr="002563FD">
              <w:rPr>
                <w:rFonts w:ascii="Calibri" w:eastAsia="等线" w:hAnsi="Calibri" w:cs="Calibri"/>
                <w:sz w:val="22"/>
              </w:rPr>
              <w:t>1.00</w:t>
            </w:r>
          </w:p>
        </w:tc>
        <w:tc>
          <w:tcPr>
            <w:tcW w:w="855" w:type="dxa"/>
            <w:tcBorders>
              <w:top w:val="nil"/>
              <w:left w:val="nil"/>
              <w:bottom w:val="single" w:sz="4" w:space="0" w:color="auto"/>
              <w:right w:val="single" w:sz="4" w:space="0" w:color="auto"/>
            </w:tcBorders>
            <w:shd w:val="clear" w:color="auto" w:fill="auto"/>
            <w:noWrap/>
            <w:vAlign w:val="center"/>
            <w:hideMark/>
          </w:tcPr>
          <w:p w:rsidR="002E5CDA" w:rsidRPr="002563FD" w:rsidRDefault="002E5CDA" w:rsidP="00CC3FD5">
            <w:pPr>
              <w:widowControl/>
              <w:jc w:val="center"/>
              <w:rPr>
                <w:rFonts w:ascii="Calibri" w:eastAsia="等线" w:hAnsi="Calibri" w:cs="Calibri"/>
                <w:sz w:val="22"/>
              </w:rPr>
            </w:pPr>
            <w:r w:rsidRPr="002563FD">
              <w:rPr>
                <w:rFonts w:ascii="Calibri" w:eastAsia="等线" w:hAnsi="Calibri" w:cs="Calibri"/>
                <w:sz w:val="22"/>
              </w:rPr>
              <w:t>0.60</w:t>
            </w:r>
          </w:p>
        </w:tc>
        <w:tc>
          <w:tcPr>
            <w:tcW w:w="854" w:type="dxa"/>
            <w:tcBorders>
              <w:top w:val="nil"/>
              <w:left w:val="nil"/>
              <w:bottom w:val="single" w:sz="4" w:space="0" w:color="auto"/>
              <w:right w:val="single" w:sz="4" w:space="0" w:color="auto"/>
            </w:tcBorders>
            <w:shd w:val="clear" w:color="auto" w:fill="auto"/>
            <w:noWrap/>
            <w:vAlign w:val="center"/>
            <w:hideMark/>
          </w:tcPr>
          <w:p w:rsidR="002E5CDA" w:rsidRPr="002563FD" w:rsidRDefault="002E5CDA" w:rsidP="00CC3FD5">
            <w:pPr>
              <w:widowControl/>
              <w:jc w:val="center"/>
              <w:rPr>
                <w:rFonts w:ascii="Calibri" w:eastAsia="等线" w:hAnsi="Calibri" w:cs="Calibri"/>
                <w:sz w:val="22"/>
              </w:rPr>
            </w:pPr>
            <w:r w:rsidRPr="002563FD">
              <w:rPr>
                <w:rFonts w:ascii="Calibri" w:eastAsia="等线" w:hAnsi="Calibri" w:cs="Calibri"/>
                <w:sz w:val="22"/>
              </w:rPr>
              <w:t>0.60</w:t>
            </w:r>
          </w:p>
        </w:tc>
        <w:tc>
          <w:tcPr>
            <w:tcW w:w="712" w:type="dxa"/>
            <w:tcBorders>
              <w:top w:val="nil"/>
              <w:left w:val="nil"/>
              <w:bottom w:val="single" w:sz="4" w:space="0" w:color="auto"/>
              <w:right w:val="single" w:sz="4" w:space="0" w:color="auto"/>
            </w:tcBorders>
            <w:shd w:val="clear" w:color="auto" w:fill="auto"/>
            <w:noWrap/>
            <w:vAlign w:val="center"/>
            <w:hideMark/>
          </w:tcPr>
          <w:p w:rsidR="002E5CDA" w:rsidRPr="002563FD" w:rsidRDefault="002E5CDA" w:rsidP="00CC3FD5">
            <w:pPr>
              <w:widowControl/>
              <w:jc w:val="center"/>
              <w:rPr>
                <w:rFonts w:ascii="Calibri" w:eastAsia="等线" w:hAnsi="Calibri" w:cs="Calibri"/>
                <w:sz w:val="22"/>
              </w:rPr>
            </w:pPr>
            <w:r w:rsidRPr="002563FD">
              <w:rPr>
                <w:rFonts w:ascii="Calibri" w:eastAsia="等线" w:hAnsi="Calibri" w:cs="Calibri"/>
                <w:sz w:val="22"/>
              </w:rPr>
              <w:t>0.60</w:t>
            </w:r>
          </w:p>
        </w:tc>
        <w:tc>
          <w:tcPr>
            <w:tcW w:w="749" w:type="dxa"/>
            <w:tcBorders>
              <w:top w:val="nil"/>
              <w:left w:val="nil"/>
              <w:bottom w:val="single" w:sz="4" w:space="0" w:color="auto"/>
              <w:right w:val="single" w:sz="4" w:space="0" w:color="auto"/>
            </w:tcBorders>
            <w:shd w:val="clear" w:color="auto" w:fill="auto"/>
            <w:noWrap/>
            <w:vAlign w:val="center"/>
            <w:hideMark/>
          </w:tcPr>
          <w:p w:rsidR="002E5CDA" w:rsidRPr="002563FD" w:rsidRDefault="002E5CDA" w:rsidP="00CC3FD5">
            <w:pPr>
              <w:widowControl/>
              <w:jc w:val="center"/>
              <w:rPr>
                <w:rFonts w:ascii="Calibri" w:eastAsia="等线" w:hAnsi="Calibri" w:cs="Calibri"/>
                <w:sz w:val="22"/>
              </w:rPr>
            </w:pPr>
            <w:r w:rsidRPr="002563FD">
              <w:rPr>
                <w:rFonts w:ascii="Calibri" w:eastAsia="等线" w:hAnsi="Calibri" w:cs="Calibri"/>
                <w:sz w:val="22"/>
              </w:rPr>
              <w:t>0.60</w:t>
            </w:r>
          </w:p>
        </w:tc>
        <w:tc>
          <w:tcPr>
            <w:tcW w:w="1028" w:type="dxa"/>
            <w:tcBorders>
              <w:top w:val="nil"/>
              <w:left w:val="nil"/>
              <w:bottom w:val="single" w:sz="4" w:space="0" w:color="auto"/>
              <w:right w:val="single" w:sz="4" w:space="0" w:color="auto"/>
            </w:tcBorders>
            <w:shd w:val="clear" w:color="auto" w:fill="auto"/>
            <w:noWrap/>
            <w:vAlign w:val="center"/>
            <w:hideMark/>
          </w:tcPr>
          <w:p w:rsidR="002E5CDA" w:rsidRPr="002563FD" w:rsidRDefault="002E5CDA" w:rsidP="00CC3FD5">
            <w:pPr>
              <w:widowControl/>
              <w:jc w:val="center"/>
              <w:rPr>
                <w:rFonts w:ascii="Calibri" w:eastAsia="等线" w:hAnsi="Calibri" w:cs="Calibri"/>
                <w:sz w:val="22"/>
              </w:rPr>
            </w:pPr>
            <w:r w:rsidRPr="002563FD">
              <w:rPr>
                <w:rFonts w:ascii="Calibri" w:eastAsia="等线" w:hAnsi="Calibri" w:cs="Calibri"/>
                <w:sz w:val="22"/>
              </w:rPr>
              <w:t>0.00</w:t>
            </w:r>
          </w:p>
        </w:tc>
      </w:tr>
      <w:tr w:rsidR="002E5CDA" w:rsidRPr="002563FD" w:rsidTr="00CC3FD5">
        <w:trPr>
          <w:gridAfter w:val="1"/>
          <w:wAfter w:w="8" w:type="dxa"/>
          <w:trHeight w:val="431"/>
        </w:trPr>
        <w:tc>
          <w:tcPr>
            <w:tcW w:w="711" w:type="dxa"/>
            <w:tcBorders>
              <w:top w:val="nil"/>
              <w:left w:val="single" w:sz="4" w:space="0" w:color="auto"/>
              <w:bottom w:val="single" w:sz="4" w:space="0" w:color="auto"/>
              <w:right w:val="single" w:sz="4" w:space="0" w:color="auto"/>
            </w:tcBorders>
            <w:shd w:val="clear" w:color="000000" w:fill="BFBFBF"/>
            <w:noWrap/>
            <w:vAlign w:val="bottom"/>
            <w:hideMark/>
          </w:tcPr>
          <w:p w:rsidR="002E5CDA" w:rsidRPr="002563FD" w:rsidRDefault="002E5CDA" w:rsidP="00CC3FD5">
            <w:pPr>
              <w:widowControl/>
              <w:jc w:val="center"/>
              <w:rPr>
                <w:rFonts w:ascii="微软雅黑" w:eastAsia="微软雅黑" w:hAnsi="微软雅黑" w:cs="宋体"/>
                <w:sz w:val="20"/>
                <w:szCs w:val="20"/>
              </w:rPr>
            </w:pPr>
            <w:r w:rsidRPr="002563FD">
              <w:rPr>
                <w:rFonts w:ascii="微软雅黑" w:eastAsia="微软雅黑" w:hAnsi="微软雅黑" w:cs="宋体" w:hint="eastAsia"/>
                <w:sz w:val="20"/>
                <w:szCs w:val="20"/>
              </w:rPr>
              <w:t>温度</w:t>
            </w:r>
          </w:p>
        </w:tc>
        <w:tc>
          <w:tcPr>
            <w:tcW w:w="712" w:type="dxa"/>
            <w:tcBorders>
              <w:top w:val="nil"/>
              <w:left w:val="nil"/>
              <w:bottom w:val="single" w:sz="4" w:space="0" w:color="auto"/>
              <w:right w:val="single" w:sz="4" w:space="0" w:color="auto"/>
            </w:tcBorders>
            <w:shd w:val="clear" w:color="000000" w:fill="BFBFBF"/>
            <w:vAlign w:val="center"/>
            <w:hideMark/>
          </w:tcPr>
          <w:p w:rsidR="002E5CDA" w:rsidRPr="002563FD" w:rsidRDefault="002E5CDA" w:rsidP="00CC3FD5">
            <w:pPr>
              <w:widowControl/>
              <w:jc w:val="center"/>
              <w:rPr>
                <w:rFonts w:ascii="微软雅黑" w:eastAsia="微软雅黑" w:hAnsi="微软雅黑" w:cs="宋体"/>
                <w:sz w:val="20"/>
                <w:szCs w:val="20"/>
              </w:rPr>
            </w:pPr>
            <w:r w:rsidRPr="002563FD">
              <w:rPr>
                <w:rFonts w:ascii="微软雅黑" w:eastAsia="微软雅黑" w:hAnsi="微软雅黑" w:cs="宋体" w:hint="eastAsia"/>
                <w:sz w:val="20"/>
                <w:szCs w:val="20"/>
              </w:rPr>
              <w:t>35</w:t>
            </w:r>
          </w:p>
        </w:tc>
        <w:tc>
          <w:tcPr>
            <w:tcW w:w="712" w:type="dxa"/>
            <w:tcBorders>
              <w:top w:val="nil"/>
              <w:left w:val="nil"/>
              <w:bottom w:val="single" w:sz="4" w:space="0" w:color="auto"/>
              <w:right w:val="single" w:sz="4" w:space="0" w:color="auto"/>
            </w:tcBorders>
            <w:shd w:val="clear" w:color="auto" w:fill="auto"/>
            <w:noWrap/>
            <w:vAlign w:val="center"/>
            <w:hideMark/>
          </w:tcPr>
          <w:p w:rsidR="002E5CDA" w:rsidRPr="002563FD" w:rsidRDefault="002E5CDA" w:rsidP="00CC3FD5">
            <w:pPr>
              <w:widowControl/>
              <w:jc w:val="center"/>
              <w:rPr>
                <w:rFonts w:ascii="Calibri" w:eastAsia="等线" w:hAnsi="Calibri" w:cs="Calibri"/>
                <w:sz w:val="22"/>
              </w:rPr>
            </w:pPr>
            <w:r w:rsidRPr="002563FD">
              <w:rPr>
                <w:rFonts w:ascii="Calibri" w:eastAsia="等线" w:hAnsi="Calibri" w:cs="Calibri"/>
                <w:sz w:val="22"/>
              </w:rPr>
              <w:t>1.00</w:t>
            </w:r>
          </w:p>
        </w:tc>
        <w:tc>
          <w:tcPr>
            <w:tcW w:w="712" w:type="dxa"/>
            <w:tcBorders>
              <w:top w:val="nil"/>
              <w:left w:val="nil"/>
              <w:bottom w:val="single" w:sz="4" w:space="0" w:color="auto"/>
              <w:right w:val="single" w:sz="4" w:space="0" w:color="auto"/>
            </w:tcBorders>
            <w:shd w:val="clear" w:color="auto" w:fill="auto"/>
            <w:noWrap/>
            <w:vAlign w:val="center"/>
            <w:hideMark/>
          </w:tcPr>
          <w:p w:rsidR="002E5CDA" w:rsidRPr="002563FD" w:rsidRDefault="002E5CDA" w:rsidP="00CC3FD5">
            <w:pPr>
              <w:widowControl/>
              <w:jc w:val="center"/>
              <w:rPr>
                <w:rFonts w:ascii="Calibri" w:eastAsia="等线" w:hAnsi="Calibri" w:cs="Calibri"/>
                <w:sz w:val="22"/>
              </w:rPr>
            </w:pPr>
            <w:r w:rsidRPr="002563FD">
              <w:rPr>
                <w:rFonts w:ascii="Calibri" w:eastAsia="等线" w:hAnsi="Calibri" w:cs="Calibri"/>
                <w:sz w:val="22"/>
              </w:rPr>
              <w:t>1.00</w:t>
            </w:r>
          </w:p>
        </w:tc>
        <w:tc>
          <w:tcPr>
            <w:tcW w:w="712" w:type="dxa"/>
            <w:tcBorders>
              <w:top w:val="nil"/>
              <w:left w:val="nil"/>
              <w:bottom w:val="single" w:sz="4" w:space="0" w:color="auto"/>
              <w:right w:val="single" w:sz="4" w:space="0" w:color="auto"/>
            </w:tcBorders>
            <w:shd w:val="clear" w:color="auto" w:fill="auto"/>
            <w:noWrap/>
            <w:vAlign w:val="center"/>
            <w:hideMark/>
          </w:tcPr>
          <w:p w:rsidR="002E5CDA" w:rsidRPr="002563FD" w:rsidRDefault="002E5CDA" w:rsidP="00CC3FD5">
            <w:pPr>
              <w:widowControl/>
              <w:jc w:val="center"/>
              <w:rPr>
                <w:rFonts w:ascii="Calibri" w:eastAsia="等线" w:hAnsi="Calibri" w:cs="Calibri"/>
                <w:sz w:val="22"/>
              </w:rPr>
            </w:pPr>
            <w:r w:rsidRPr="002563FD">
              <w:rPr>
                <w:rFonts w:ascii="Calibri" w:eastAsia="等线" w:hAnsi="Calibri" w:cs="Calibri"/>
                <w:sz w:val="22"/>
              </w:rPr>
              <w:t>1.00</w:t>
            </w:r>
          </w:p>
        </w:tc>
        <w:tc>
          <w:tcPr>
            <w:tcW w:w="632" w:type="dxa"/>
            <w:tcBorders>
              <w:top w:val="nil"/>
              <w:left w:val="nil"/>
              <w:bottom w:val="single" w:sz="4" w:space="0" w:color="auto"/>
              <w:right w:val="single" w:sz="4" w:space="0" w:color="auto"/>
            </w:tcBorders>
            <w:shd w:val="clear" w:color="auto" w:fill="auto"/>
            <w:noWrap/>
            <w:vAlign w:val="center"/>
            <w:hideMark/>
          </w:tcPr>
          <w:p w:rsidR="002E5CDA" w:rsidRPr="002563FD" w:rsidRDefault="002E5CDA" w:rsidP="00CC3FD5">
            <w:pPr>
              <w:widowControl/>
              <w:jc w:val="center"/>
              <w:rPr>
                <w:rFonts w:ascii="Calibri" w:eastAsia="等线" w:hAnsi="Calibri" w:cs="Calibri"/>
                <w:sz w:val="22"/>
              </w:rPr>
            </w:pPr>
            <w:r w:rsidRPr="002563FD">
              <w:rPr>
                <w:rFonts w:ascii="Calibri" w:eastAsia="等线" w:hAnsi="Calibri" w:cs="Calibri"/>
                <w:sz w:val="22"/>
              </w:rPr>
              <w:t>1.00</w:t>
            </w:r>
          </w:p>
        </w:tc>
        <w:tc>
          <w:tcPr>
            <w:tcW w:w="711" w:type="dxa"/>
            <w:tcBorders>
              <w:top w:val="nil"/>
              <w:left w:val="nil"/>
              <w:bottom w:val="single" w:sz="4" w:space="0" w:color="auto"/>
              <w:right w:val="single" w:sz="4" w:space="0" w:color="auto"/>
            </w:tcBorders>
            <w:shd w:val="clear" w:color="auto" w:fill="auto"/>
            <w:noWrap/>
            <w:vAlign w:val="center"/>
            <w:hideMark/>
          </w:tcPr>
          <w:p w:rsidR="002E5CDA" w:rsidRPr="002563FD" w:rsidRDefault="002E5CDA" w:rsidP="00CC3FD5">
            <w:pPr>
              <w:widowControl/>
              <w:jc w:val="center"/>
              <w:rPr>
                <w:rFonts w:ascii="Calibri" w:eastAsia="等线" w:hAnsi="Calibri" w:cs="Calibri"/>
                <w:sz w:val="22"/>
              </w:rPr>
            </w:pPr>
            <w:r w:rsidRPr="002563FD">
              <w:rPr>
                <w:rFonts w:ascii="Calibri" w:eastAsia="等线" w:hAnsi="Calibri" w:cs="Calibri"/>
                <w:sz w:val="22"/>
              </w:rPr>
              <w:t>1.00</w:t>
            </w:r>
          </w:p>
        </w:tc>
        <w:tc>
          <w:tcPr>
            <w:tcW w:w="712" w:type="dxa"/>
            <w:tcBorders>
              <w:top w:val="nil"/>
              <w:left w:val="nil"/>
              <w:bottom w:val="single" w:sz="4" w:space="0" w:color="auto"/>
              <w:right w:val="single" w:sz="4" w:space="0" w:color="auto"/>
            </w:tcBorders>
            <w:shd w:val="clear" w:color="auto" w:fill="auto"/>
            <w:noWrap/>
            <w:vAlign w:val="center"/>
            <w:hideMark/>
          </w:tcPr>
          <w:p w:rsidR="002E5CDA" w:rsidRPr="002563FD" w:rsidRDefault="002E5CDA" w:rsidP="00CC3FD5">
            <w:pPr>
              <w:widowControl/>
              <w:jc w:val="center"/>
              <w:rPr>
                <w:rFonts w:ascii="Calibri" w:eastAsia="等线" w:hAnsi="Calibri" w:cs="Calibri"/>
                <w:sz w:val="22"/>
              </w:rPr>
            </w:pPr>
            <w:r w:rsidRPr="002563FD">
              <w:rPr>
                <w:rFonts w:ascii="Calibri" w:eastAsia="等线" w:hAnsi="Calibri" w:cs="Calibri"/>
                <w:sz w:val="22"/>
              </w:rPr>
              <w:t>1.00</w:t>
            </w:r>
          </w:p>
        </w:tc>
        <w:tc>
          <w:tcPr>
            <w:tcW w:w="855" w:type="dxa"/>
            <w:tcBorders>
              <w:top w:val="nil"/>
              <w:left w:val="nil"/>
              <w:bottom w:val="single" w:sz="4" w:space="0" w:color="auto"/>
              <w:right w:val="single" w:sz="4" w:space="0" w:color="auto"/>
            </w:tcBorders>
            <w:shd w:val="clear" w:color="auto" w:fill="auto"/>
            <w:noWrap/>
            <w:vAlign w:val="center"/>
            <w:hideMark/>
          </w:tcPr>
          <w:p w:rsidR="002E5CDA" w:rsidRPr="002563FD" w:rsidRDefault="002E5CDA" w:rsidP="00CC3FD5">
            <w:pPr>
              <w:widowControl/>
              <w:jc w:val="center"/>
              <w:rPr>
                <w:rFonts w:ascii="Calibri" w:eastAsia="等线" w:hAnsi="Calibri" w:cs="Calibri"/>
                <w:sz w:val="22"/>
              </w:rPr>
            </w:pPr>
            <w:r w:rsidRPr="002563FD">
              <w:rPr>
                <w:rFonts w:ascii="Calibri" w:eastAsia="等线" w:hAnsi="Calibri" w:cs="Calibri"/>
                <w:sz w:val="22"/>
              </w:rPr>
              <w:t>1.00</w:t>
            </w:r>
          </w:p>
        </w:tc>
        <w:tc>
          <w:tcPr>
            <w:tcW w:w="854" w:type="dxa"/>
            <w:tcBorders>
              <w:top w:val="nil"/>
              <w:left w:val="nil"/>
              <w:bottom w:val="single" w:sz="4" w:space="0" w:color="auto"/>
              <w:right w:val="single" w:sz="4" w:space="0" w:color="auto"/>
            </w:tcBorders>
            <w:shd w:val="clear" w:color="auto" w:fill="auto"/>
            <w:noWrap/>
            <w:vAlign w:val="center"/>
            <w:hideMark/>
          </w:tcPr>
          <w:p w:rsidR="002E5CDA" w:rsidRPr="002563FD" w:rsidRDefault="002E5CDA" w:rsidP="00CC3FD5">
            <w:pPr>
              <w:widowControl/>
              <w:jc w:val="center"/>
              <w:rPr>
                <w:rFonts w:ascii="Calibri" w:eastAsia="等线" w:hAnsi="Calibri" w:cs="Calibri"/>
                <w:sz w:val="22"/>
              </w:rPr>
            </w:pPr>
            <w:r w:rsidRPr="002563FD">
              <w:rPr>
                <w:rFonts w:ascii="Calibri" w:eastAsia="等线" w:hAnsi="Calibri" w:cs="Calibri"/>
                <w:sz w:val="22"/>
              </w:rPr>
              <w:t>1.00</w:t>
            </w:r>
          </w:p>
        </w:tc>
        <w:tc>
          <w:tcPr>
            <w:tcW w:w="855" w:type="dxa"/>
            <w:tcBorders>
              <w:top w:val="nil"/>
              <w:left w:val="nil"/>
              <w:bottom w:val="single" w:sz="4" w:space="0" w:color="auto"/>
              <w:right w:val="single" w:sz="4" w:space="0" w:color="auto"/>
            </w:tcBorders>
            <w:shd w:val="clear" w:color="auto" w:fill="auto"/>
            <w:noWrap/>
            <w:vAlign w:val="center"/>
            <w:hideMark/>
          </w:tcPr>
          <w:p w:rsidR="002E5CDA" w:rsidRPr="002563FD" w:rsidRDefault="002E5CDA" w:rsidP="00CC3FD5">
            <w:pPr>
              <w:widowControl/>
              <w:jc w:val="center"/>
              <w:rPr>
                <w:rFonts w:ascii="Calibri" w:eastAsia="等线" w:hAnsi="Calibri" w:cs="Calibri"/>
                <w:sz w:val="22"/>
              </w:rPr>
            </w:pPr>
            <w:r w:rsidRPr="002563FD">
              <w:rPr>
                <w:rFonts w:ascii="Calibri" w:eastAsia="等线" w:hAnsi="Calibri" w:cs="Calibri"/>
                <w:sz w:val="22"/>
              </w:rPr>
              <w:t>0.60</w:t>
            </w:r>
          </w:p>
        </w:tc>
        <w:tc>
          <w:tcPr>
            <w:tcW w:w="854" w:type="dxa"/>
            <w:tcBorders>
              <w:top w:val="nil"/>
              <w:left w:val="nil"/>
              <w:bottom w:val="single" w:sz="4" w:space="0" w:color="auto"/>
              <w:right w:val="single" w:sz="4" w:space="0" w:color="auto"/>
            </w:tcBorders>
            <w:shd w:val="clear" w:color="auto" w:fill="auto"/>
            <w:noWrap/>
            <w:vAlign w:val="center"/>
            <w:hideMark/>
          </w:tcPr>
          <w:p w:rsidR="002E5CDA" w:rsidRPr="002563FD" w:rsidRDefault="002E5CDA" w:rsidP="00CC3FD5">
            <w:pPr>
              <w:widowControl/>
              <w:jc w:val="center"/>
              <w:rPr>
                <w:rFonts w:ascii="Calibri" w:eastAsia="等线" w:hAnsi="Calibri" w:cs="Calibri"/>
                <w:sz w:val="22"/>
              </w:rPr>
            </w:pPr>
            <w:r w:rsidRPr="002563FD">
              <w:rPr>
                <w:rFonts w:ascii="Calibri" w:eastAsia="等线" w:hAnsi="Calibri" w:cs="Calibri"/>
                <w:sz w:val="22"/>
              </w:rPr>
              <w:t>0.60</w:t>
            </w:r>
          </w:p>
        </w:tc>
        <w:tc>
          <w:tcPr>
            <w:tcW w:w="712" w:type="dxa"/>
            <w:tcBorders>
              <w:top w:val="nil"/>
              <w:left w:val="nil"/>
              <w:bottom w:val="single" w:sz="4" w:space="0" w:color="auto"/>
              <w:right w:val="single" w:sz="4" w:space="0" w:color="auto"/>
            </w:tcBorders>
            <w:shd w:val="clear" w:color="auto" w:fill="auto"/>
            <w:noWrap/>
            <w:vAlign w:val="center"/>
            <w:hideMark/>
          </w:tcPr>
          <w:p w:rsidR="002E5CDA" w:rsidRPr="002563FD" w:rsidRDefault="002E5CDA" w:rsidP="00CC3FD5">
            <w:pPr>
              <w:widowControl/>
              <w:jc w:val="center"/>
              <w:rPr>
                <w:rFonts w:ascii="Calibri" w:eastAsia="等线" w:hAnsi="Calibri" w:cs="Calibri"/>
                <w:sz w:val="22"/>
              </w:rPr>
            </w:pPr>
            <w:r w:rsidRPr="002563FD">
              <w:rPr>
                <w:rFonts w:ascii="Calibri" w:eastAsia="等线" w:hAnsi="Calibri" w:cs="Calibri"/>
                <w:sz w:val="22"/>
              </w:rPr>
              <w:t>0.60</w:t>
            </w:r>
          </w:p>
        </w:tc>
        <w:tc>
          <w:tcPr>
            <w:tcW w:w="749" w:type="dxa"/>
            <w:tcBorders>
              <w:top w:val="nil"/>
              <w:left w:val="nil"/>
              <w:bottom w:val="single" w:sz="4" w:space="0" w:color="auto"/>
              <w:right w:val="single" w:sz="4" w:space="0" w:color="auto"/>
            </w:tcBorders>
            <w:shd w:val="clear" w:color="auto" w:fill="auto"/>
            <w:noWrap/>
            <w:vAlign w:val="center"/>
            <w:hideMark/>
          </w:tcPr>
          <w:p w:rsidR="002E5CDA" w:rsidRPr="002563FD" w:rsidRDefault="002E5CDA" w:rsidP="00CC3FD5">
            <w:pPr>
              <w:widowControl/>
              <w:jc w:val="center"/>
              <w:rPr>
                <w:rFonts w:ascii="Calibri" w:eastAsia="等线" w:hAnsi="Calibri" w:cs="Calibri"/>
                <w:sz w:val="22"/>
              </w:rPr>
            </w:pPr>
            <w:r w:rsidRPr="002563FD">
              <w:rPr>
                <w:rFonts w:ascii="Calibri" w:eastAsia="等线" w:hAnsi="Calibri" w:cs="Calibri"/>
                <w:sz w:val="22"/>
              </w:rPr>
              <w:t>0.60</w:t>
            </w:r>
          </w:p>
        </w:tc>
        <w:tc>
          <w:tcPr>
            <w:tcW w:w="1028" w:type="dxa"/>
            <w:tcBorders>
              <w:top w:val="nil"/>
              <w:left w:val="nil"/>
              <w:bottom w:val="single" w:sz="4" w:space="0" w:color="auto"/>
              <w:right w:val="single" w:sz="4" w:space="0" w:color="auto"/>
            </w:tcBorders>
            <w:shd w:val="clear" w:color="auto" w:fill="auto"/>
            <w:noWrap/>
            <w:vAlign w:val="center"/>
            <w:hideMark/>
          </w:tcPr>
          <w:p w:rsidR="002E5CDA" w:rsidRPr="002563FD" w:rsidRDefault="002E5CDA" w:rsidP="00CC3FD5">
            <w:pPr>
              <w:widowControl/>
              <w:jc w:val="center"/>
              <w:rPr>
                <w:rFonts w:ascii="Calibri" w:eastAsia="等线" w:hAnsi="Calibri" w:cs="Calibri"/>
                <w:sz w:val="22"/>
              </w:rPr>
            </w:pPr>
            <w:r w:rsidRPr="002563FD">
              <w:rPr>
                <w:rFonts w:ascii="Calibri" w:eastAsia="等线" w:hAnsi="Calibri" w:cs="Calibri"/>
                <w:sz w:val="22"/>
              </w:rPr>
              <w:t>0.00</w:t>
            </w:r>
          </w:p>
        </w:tc>
      </w:tr>
      <w:tr w:rsidR="002E5CDA" w:rsidRPr="002563FD" w:rsidTr="00CC3FD5">
        <w:trPr>
          <w:gridAfter w:val="1"/>
          <w:wAfter w:w="8" w:type="dxa"/>
          <w:trHeight w:val="377"/>
        </w:trPr>
        <w:tc>
          <w:tcPr>
            <w:tcW w:w="711" w:type="dxa"/>
            <w:tcBorders>
              <w:top w:val="nil"/>
              <w:left w:val="single" w:sz="4" w:space="0" w:color="auto"/>
              <w:bottom w:val="single" w:sz="4" w:space="0" w:color="auto"/>
              <w:right w:val="single" w:sz="4" w:space="0" w:color="auto"/>
            </w:tcBorders>
            <w:shd w:val="clear" w:color="000000" w:fill="BFBFBF"/>
            <w:noWrap/>
            <w:vAlign w:val="bottom"/>
            <w:hideMark/>
          </w:tcPr>
          <w:p w:rsidR="002E5CDA" w:rsidRPr="002563FD" w:rsidRDefault="002E5CDA" w:rsidP="00CC3FD5">
            <w:pPr>
              <w:widowControl/>
              <w:jc w:val="center"/>
              <w:rPr>
                <w:rFonts w:ascii="微软雅黑" w:eastAsia="微软雅黑" w:hAnsi="微软雅黑" w:cs="宋体"/>
                <w:sz w:val="20"/>
                <w:szCs w:val="20"/>
              </w:rPr>
            </w:pPr>
            <w:r w:rsidRPr="002563FD">
              <w:rPr>
                <w:rFonts w:ascii="微软雅黑" w:eastAsia="微软雅黑" w:hAnsi="微软雅黑" w:cs="宋体" w:hint="eastAsia"/>
                <w:sz w:val="20"/>
                <w:szCs w:val="20"/>
              </w:rPr>
              <w:t>温度</w:t>
            </w:r>
          </w:p>
        </w:tc>
        <w:tc>
          <w:tcPr>
            <w:tcW w:w="712" w:type="dxa"/>
            <w:tcBorders>
              <w:top w:val="nil"/>
              <w:left w:val="nil"/>
              <w:bottom w:val="single" w:sz="4" w:space="0" w:color="auto"/>
              <w:right w:val="single" w:sz="4" w:space="0" w:color="auto"/>
            </w:tcBorders>
            <w:shd w:val="clear" w:color="000000" w:fill="BFBFBF"/>
            <w:vAlign w:val="center"/>
            <w:hideMark/>
          </w:tcPr>
          <w:p w:rsidR="002E5CDA" w:rsidRPr="002563FD" w:rsidRDefault="002E5CDA" w:rsidP="00CC3FD5">
            <w:pPr>
              <w:widowControl/>
              <w:jc w:val="center"/>
              <w:rPr>
                <w:rFonts w:ascii="微软雅黑" w:eastAsia="微软雅黑" w:hAnsi="微软雅黑" w:cs="宋体"/>
                <w:sz w:val="20"/>
                <w:szCs w:val="20"/>
              </w:rPr>
            </w:pPr>
            <w:r w:rsidRPr="002563FD">
              <w:rPr>
                <w:rFonts w:ascii="微软雅黑" w:eastAsia="微软雅黑" w:hAnsi="微软雅黑" w:cs="宋体" w:hint="eastAsia"/>
                <w:sz w:val="20"/>
                <w:szCs w:val="20"/>
              </w:rPr>
              <w:t>45</w:t>
            </w:r>
          </w:p>
        </w:tc>
        <w:tc>
          <w:tcPr>
            <w:tcW w:w="712" w:type="dxa"/>
            <w:tcBorders>
              <w:top w:val="nil"/>
              <w:left w:val="nil"/>
              <w:bottom w:val="single" w:sz="4" w:space="0" w:color="auto"/>
              <w:right w:val="single" w:sz="4" w:space="0" w:color="auto"/>
            </w:tcBorders>
            <w:shd w:val="clear" w:color="auto" w:fill="auto"/>
            <w:noWrap/>
            <w:vAlign w:val="center"/>
            <w:hideMark/>
          </w:tcPr>
          <w:p w:rsidR="002E5CDA" w:rsidRPr="002563FD" w:rsidRDefault="002E5CDA" w:rsidP="00CC3FD5">
            <w:pPr>
              <w:widowControl/>
              <w:jc w:val="center"/>
              <w:rPr>
                <w:rFonts w:ascii="Calibri" w:eastAsia="等线" w:hAnsi="Calibri" w:cs="Calibri"/>
                <w:sz w:val="22"/>
              </w:rPr>
            </w:pPr>
            <w:r w:rsidRPr="002563FD">
              <w:rPr>
                <w:rFonts w:ascii="Calibri" w:eastAsia="等线" w:hAnsi="Calibri" w:cs="Calibri"/>
                <w:sz w:val="22"/>
              </w:rPr>
              <w:t>1.00</w:t>
            </w:r>
          </w:p>
        </w:tc>
        <w:tc>
          <w:tcPr>
            <w:tcW w:w="712" w:type="dxa"/>
            <w:tcBorders>
              <w:top w:val="nil"/>
              <w:left w:val="nil"/>
              <w:bottom w:val="single" w:sz="4" w:space="0" w:color="auto"/>
              <w:right w:val="single" w:sz="4" w:space="0" w:color="auto"/>
            </w:tcBorders>
            <w:shd w:val="clear" w:color="auto" w:fill="auto"/>
            <w:noWrap/>
            <w:vAlign w:val="center"/>
            <w:hideMark/>
          </w:tcPr>
          <w:p w:rsidR="002E5CDA" w:rsidRPr="002563FD" w:rsidRDefault="002E5CDA" w:rsidP="00CC3FD5">
            <w:pPr>
              <w:widowControl/>
              <w:jc w:val="center"/>
              <w:rPr>
                <w:rFonts w:ascii="Calibri" w:eastAsia="等线" w:hAnsi="Calibri" w:cs="Calibri"/>
                <w:sz w:val="22"/>
              </w:rPr>
            </w:pPr>
            <w:r w:rsidRPr="002563FD">
              <w:rPr>
                <w:rFonts w:ascii="Calibri" w:eastAsia="等线" w:hAnsi="Calibri" w:cs="Calibri"/>
                <w:sz w:val="22"/>
              </w:rPr>
              <w:t>1.00</w:t>
            </w:r>
          </w:p>
        </w:tc>
        <w:tc>
          <w:tcPr>
            <w:tcW w:w="712" w:type="dxa"/>
            <w:tcBorders>
              <w:top w:val="nil"/>
              <w:left w:val="nil"/>
              <w:bottom w:val="single" w:sz="4" w:space="0" w:color="auto"/>
              <w:right w:val="single" w:sz="4" w:space="0" w:color="auto"/>
            </w:tcBorders>
            <w:shd w:val="clear" w:color="auto" w:fill="auto"/>
            <w:noWrap/>
            <w:vAlign w:val="center"/>
            <w:hideMark/>
          </w:tcPr>
          <w:p w:rsidR="002E5CDA" w:rsidRPr="002563FD" w:rsidRDefault="002E5CDA" w:rsidP="00CC3FD5">
            <w:pPr>
              <w:widowControl/>
              <w:jc w:val="center"/>
              <w:rPr>
                <w:rFonts w:ascii="Calibri" w:eastAsia="等线" w:hAnsi="Calibri" w:cs="Calibri"/>
                <w:sz w:val="22"/>
              </w:rPr>
            </w:pPr>
            <w:r w:rsidRPr="002563FD">
              <w:rPr>
                <w:rFonts w:ascii="Calibri" w:eastAsia="等线" w:hAnsi="Calibri" w:cs="Calibri"/>
                <w:sz w:val="22"/>
              </w:rPr>
              <w:t>1.00</w:t>
            </w:r>
          </w:p>
        </w:tc>
        <w:tc>
          <w:tcPr>
            <w:tcW w:w="632" w:type="dxa"/>
            <w:tcBorders>
              <w:top w:val="nil"/>
              <w:left w:val="nil"/>
              <w:bottom w:val="single" w:sz="4" w:space="0" w:color="auto"/>
              <w:right w:val="single" w:sz="4" w:space="0" w:color="auto"/>
            </w:tcBorders>
            <w:shd w:val="clear" w:color="auto" w:fill="auto"/>
            <w:noWrap/>
            <w:vAlign w:val="center"/>
            <w:hideMark/>
          </w:tcPr>
          <w:p w:rsidR="002E5CDA" w:rsidRPr="002563FD" w:rsidRDefault="002E5CDA" w:rsidP="00CC3FD5">
            <w:pPr>
              <w:widowControl/>
              <w:jc w:val="center"/>
              <w:rPr>
                <w:rFonts w:ascii="Calibri" w:eastAsia="等线" w:hAnsi="Calibri" w:cs="Calibri"/>
                <w:sz w:val="22"/>
              </w:rPr>
            </w:pPr>
            <w:r w:rsidRPr="002563FD">
              <w:rPr>
                <w:rFonts w:ascii="Calibri" w:eastAsia="等线" w:hAnsi="Calibri" w:cs="Calibri"/>
                <w:sz w:val="22"/>
              </w:rPr>
              <w:t>1.00</w:t>
            </w:r>
          </w:p>
        </w:tc>
        <w:tc>
          <w:tcPr>
            <w:tcW w:w="711" w:type="dxa"/>
            <w:tcBorders>
              <w:top w:val="nil"/>
              <w:left w:val="nil"/>
              <w:bottom w:val="single" w:sz="4" w:space="0" w:color="auto"/>
              <w:right w:val="single" w:sz="4" w:space="0" w:color="auto"/>
            </w:tcBorders>
            <w:shd w:val="clear" w:color="auto" w:fill="auto"/>
            <w:noWrap/>
            <w:vAlign w:val="center"/>
            <w:hideMark/>
          </w:tcPr>
          <w:p w:rsidR="002E5CDA" w:rsidRPr="002563FD" w:rsidRDefault="002E5CDA" w:rsidP="00CC3FD5">
            <w:pPr>
              <w:widowControl/>
              <w:jc w:val="center"/>
              <w:rPr>
                <w:rFonts w:ascii="Calibri" w:eastAsia="等线" w:hAnsi="Calibri" w:cs="Calibri"/>
                <w:sz w:val="22"/>
              </w:rPr>
            </w:pPr>
            <w:r w:rsidRPr="002563FD">
              <w:rPr>
                <w:rFonts w:ascii="Calibri" w:eastAsia="等线" w:hAnsi="Calibri" w:cs="Calibri"/>
                <w:sz w:val="22"/>
              </w:rPr>
              <w:t>1.00</w:t>
            </w:r>
          </w:p>
        </w:tc>
        <w:tc>
          <w:tcPr>
            <w:tcW w:w="712" w:type="dxa"/>
            <w:tcBorders>
              <w:top w:val="nil"/>
              <w:left w:val="nil"/>
              <w:bottom w:val="single" w:sz="4" w:space="0" w:color="auto"/>
              <w:right w:val="single" w:sz="4" w:space="0" w:color="auto"/>
            </w:tcBorders>
            <w:shd w:val="clear" w:color="auto" w:fill="auto"/>
            <w:noWrap/>
            <w:vAlign w:val="center"/>
            <w:hideMark/>
          </w:tcPr>
          <w:p w:rsidR="002E5CDA" w:rsidRPr="002563FD" w:rsidRDefault="002E5CDA" w:rsidP="00CC3FD5">
            <w:pPr>
              <w:widowControl/>
              <w:jc w:val="center"/>
              <w:rPr>
                <w:rFonts w:ascii="Calibri" w:eastAsia="等线" w:hAnsi="Calibri" w:cs="Calibri"/>
                <w:sz w:val="22"/>
              </w:rPr>
            </w:pPr>
            <w:r w:rsidRPr="002563FD">
              <w:rPr>
                <w:rFonts w:ascii="Calibri" w:eastAsia="等线" w:hAnsi="Calibri" w:cs="Calibri"/>
                <w:sz w:val="22"/>
              </w:rPr>
              <w:t>1.00</w:t>
            </w:r>
          </w:p>
        </w:tc>
        <w:tc>
          <w:tcPr>
            <w:tcW w:w="855" w:type="dxa"/>
            <w:tcBorders>
              <w:top w:val="nil"/>
              <w:left w:val="nil"/>
              <w:bottom w:val="single" w:sz="4" w:space="0" w:color="auto"/>
              <w:right w:val="single" w:sz="4" w:space="0" w:color="auto"/>
            </w:tcBorders>
            <w:shd w:val="clear" w:color="auto" w:fill="auto"/>
            <w:noWrap/>
            <w:vAlign w:val="center"/>
            <w:hideMark/>
          </w:tcPr>
          <w:p w:rsidR="002E5CDA" w:rsidRPr="002563FD" w:rsidRDefault="002E5CDA" w:rsidP="00CC3FD5">
            <w:pPr>
              <w:widowControl/>
              <w:jc w:val="center"/>
              <w:rPr>
                <w:rFonts w:ascii="Calibri" w:eastAsia="等线" w:hAnsi="Calibri" w:cs="Calibri"/>
                <w:sz w:val="22"/>
              </w:rPr>
            </w:pPr>
            <w:r w:rsidRPr="002563FD">
              <w:rPr>
                <w:rFonts w:ascii="Calibri" w:eastAsia="等线" w:hAnsi="Calibri" w:cs="Calibri"/>
                <w:sz w:val="22"/>
              </w:rPr>
              <w:t>1.00</w:t>
            </w:r>
          </w:p>
        </w:tc>
        <w:tc>
          <w:tcPr>
            <w:tcW w:w="854" w:type="dxa"/>
            <w:tcBorders>
              <w:top w:val="nil"/>
              <w:left w:val="nil"/>
              <w:bottom w:val="single" w:sz="4" w:space="0" w:color="auto"/>
              <w:right w:val="single" w:sz="4" w:space="0" w:color="auto"/>
            </w:tcBorders>
            <w:shd w:val="clear" w:color="auto" w:fill="auto"/>
            <w:noWrap/>
            <w:vAlign w:val="center"/>
            <w:hideMark/>
          </w:tcPr>
          <w:p w:rsidR="002E5CDA" w:rsidRPr="002563FD" w:rsidRDefault="002E5CDA" w:rsidP="00CC3FD5">
            <w:pPr>
              <w:widowControl/>
              <w:jc w:val="center"/>
              <w:rPr>
                <w:rFonts w:ascii="Calibri" w:eastAsia="等线" w:hAnsi="Calibri" w:cs="Calibri"/>
                <w:sz w:val="22"/>
              </w:rPr>
            </w:pPr>
            <w:r w:rsidRPr="002563FD">
              <w:rPr>
                <w:rFonts w:ascii="Calibri" w:eastAsia="等线" w:hAnsi="Calibri" w:cs="Calibri"/>
                <w:sz w:val="22"/>
              </w:rPr>
              <w:t>1.00</w:t>
            </w:r>
          </w:p>
        </w:tc>
        <w:tc>
          <w:tcPr>
            <w:tcW w:w="855" w:type="dxa"/>
            <w:tcBorders>
              <w:top w:val="nil"/>
              <w:left w:val="nil"/>
              <w:bottom w:val="single" w:sz="4" w:space="0" w:color="auto"/>
              <w:right w:val="single" w:sz="4" w:space="0" w:color="auto"/>
            </w:tcBorders>
            <w:shd w:val="clear" w:color="auto" w:fill="auto"/>
            <w:noWrap/>
            <w:vAlign w:val="center"/>
            <w:hideMark/>
          </w:tcPr>
          <w:p w:rsidR="002E5CDA" w:rsidRPr="002563FD" w:rsidRDefault="002E5CDA" w:rsidP="00CC3FD5">
            <w:pPr>
              <w:widowControl/>
              <w:jc w:val="center"/>
              <w:rPr>
                <w:rFonts w:ascii="Calibri" w:eastAsia="等线" w:hAnsi="Calibri" w:cs="Calibri"/>
                <w:sz w:val="22"/>
              </w:rPr>
            </w:pPr>
            <w:r w:rsidRPr="002563FD">
              <w:rPr>
                <w:rFonts w:ascii="Calibri" w:eastAsia="等线" w:hAnsi="Calibri" w:cs="Calibri"/>
                <w:sz w:val="22"/>
              </w:rPr>
              <w:t>0.60</w:t>
            </w:r>
          </w:p>
        </w:tc>
        <w:tc>
          <w:tcPr>
            <w:tcW w:w="854" w:type="dxa"/>
            <w:tcBorders>
              <w:top w:val="nil"/>
              <w:left w:val="nil"/>
              <w:bottom w:val="single" w:sz="4" w:space="0" w:color="auto"/>
              <w:right w:val="single" w:sz="4" w:space="0" w:color="auto"/>
            </w:tcBorders>
            <w:shd w:val="clear" w:color="auto" w:fill="auto"/>
            <w:noWrap/>
            <w:vAlign w:val="center"/>
            <w:hideMark/>
          </w:tcPr>
          <w:p w:rsidR="002E5CDA" w:rsidRPr="002563FD" w:rsidRDefault="002E5CDA" w:rsidP="00CC3FD5">
            <w:pPr>
              <w:widowControl/>
              <w:jc w:val="center"/>
              <w:rPr>
                <w:rFonts w:ascii="Calibri" w:eastAsia="等线" w:hAnsi="Calibri" w:cs="Calibri"/>
                <w:sz w:val="22"/>
              </w:rPr>
            </w:pPr>
            <w:r w:rsidRPr="002563FD">
              <w:rPr>
                <w:rFonts w:ascii="Calibri" w:eastAsia="等线" w:hAnsi="Calibri" w:cs="Calibri"/>
                <w:sz w:val="22"/>
              </w:rPr>
              <w:t>0.60</w:t>
            </w:r>
          </w:p>
        </w:tc>
        <w:tc>
          <w:tcPr>
            <w:tcW w:w="712" w:type="dxa"/>
            <w:tcBorders>
              <w:top w:val="nil"/>
              <w:left w:val="nil"/>
              <w:bottom w:val="single" w:sz="4" w:space="0" w:color="auto"/>
              <w:right w:val="single" w:sz="4" w:space="0" w:color="auto"/>
            </w:tcBorders>
            <w:shd w:val="clear" w:color="auto" w:fill="auto"/>
            <w:noWrap/>
            <w:vAlign w:val="center"/>
            <w:hideMark/>
          </w:tcPr>
          <w:p w:rsidR="002E5CDA" w:rsidRPr="002563FD" w:rsidRDefault="002E5CDA" w:rsidP="00CC3FD5">
            <w:pPr>
              <w:widowControl/>
              <w:jc w:val="center"/>
              <w:rPr>
                <w:rFonts w:ascii="Calibri" w:eastAsia="等线" w:hAnsi="Calibri" w:cs="Calibri"/>
                <w:sz w:val="22"/>
              </w:rPr>
            </w:pPr>
            <w:r w:rsidRPr="002563FD">
              <w:rPr>
                <w:rFonts w:ascii="Calibri" w:eastAsia="等线" w:hAnsi="Calibri" w:cs="Calibri"/>
                <w:sz w:val="22"/>
              </w:rPr>
              <w:t>0.60</w:t>
            </w:r>
          </w:p>
        </w:tc>
        <w:tc>
          <w:tcPr>
            <w:tcW w:w="749" w:type="dxa"/>
            <w:tcBorders>
              <w:top w:val="nil"/>
              <w:left w:val="nil"/>
              <w:bottom w:val="single" w:sz="4" w:space="0" w:color="auto"/>
              <w:right w:val="single" w:sz="4" w:space="0" w:color="auto"/>
            </w:tcBorders>
            <w:shd w:val="clear" w:color="auto" w:fill="auto"/>
            <w:noWrap/>
            <w:vAlign w:val="center"/>
            <w:hideMark/>
          </w:tcPr>
          <w:p w:rsidR="002E5CDA" w:rsidRPr="002563FD" w:rsidRDefault="002E5CDA" w:rsidP="00CC3FD5">
            <w:pPr>
              <w:widowControl/>
              <w:jc w:val="center"/>
              <w:rPr>
                <w:rFonts w:ascii="Calibri" w:eastAsia="等线" w:hAnsi="Calibri" w:cs="Calibri"/>
                <w:sz w:val="22"/>
              </w:rPr>
            </w:pPr>
            <w:r w:rsidRPr="002563FD">
              <w:rPr>
                <w:rFonts w:ascii="Calibri" w:eastAsia="等线" w:hAnsi="Calibri" w:cs="Calibri"/>
                <w:sz w:val="22"/>
              </w:rPr>
              <w:t>0.60</w:t>
            </w:r>
          </w:p>
        </w:tc>
        <w:tc>
          <w:tcPr>
            <w:tcW w:w="1028" w:type="dxa"/>
            <w:tcBorders>
              <w:top w:val="nil"/>
              <w:left w:val="nil"/>
              <w:bottom w:val="single" w:sz="4" w:space="0" w:color="auto"/>
              <w:right w:val="single" w:sz="4" w:space="0" w:color="auto"/>
            </w:tcBorders>
            <w:shd w:val="clear" w:color="auto" w:fill="auto"/>
            <w:noWrap/>
            <w:vAlign w:val="center"/>
            <w:hideMark/>
          </w:tcPr>
          <w:p w:rsidR="002E5CDA" w:rsidRPr="002563FD" w:rsidRDefault="002E5CDA" w:rsidP="00CC3FD5">
            <w:pPr>
              <w:widowControl/>
              <w:jc w:val="center"/>
              <w:rPr>
                <w:rFonts w:ascii="Calibri" w:eastAsia="等线" w:hAnsi="Calibri" w:cs="Calibri"/>
                <w:sz w:val="22"/>
              </w:rPr>
            </w:pPr>
            <w:r w:rsidRPr="002563FD">
              <w:rPr>
                <w:rFonts w:ascii="Calibri" w:eastAsia="等线" w:hAnsi="Calibri" w:cs="Calibri"/>
                <w:sz w:val="22"/>
              </w:rPr>
              <w:t>0.00</w:t>
            </w:r>
          </w:p>
        </w:tc>
      </w:tr>
      <w:tr w:rsidR="002E5CDA" w:rsidRPr="002563FD" w:rsidTr="00CC3FD5">
        <w:trPr>
          <w:gridAfter w:val="1"/>
          <w:wAfter w:w="8" w:type="dxa"/>
          <w:trHeight w:val="451"/>
        </w:trPr>
        <w:tc>
          <w:tcPr>
            <w:tcW w:w="711" w:type="dxa"/>
            <w:tcBorders>
              <w:top w:val="nil"/>
              <w:left w:val="single" w:sz="4" w:space="0" w:color="auto"/>
              <w:bottom w:val="single" w:sz="4" w:space="0" w:color="auto"/>
              <w:right w:val="single" w:sz="4" w:space="0" w:color="auto"/>
            </w:tcBorders>
            <w:shd w:val="clear" w:color="000000" w:fill="BFBFBF"/>
            <w:noWrap/>
            <w:vAlign w:val="bottom"/>
            <w:hideMark/>
          </w:tcPr>
          <w:p w:rsidR="002E5CDA" w:rsidRPr="002563FD" w:rsidRDefault="002E5CDA" w:rsidP="00CC3FD5">
            <w:pPr>
              <w:widowControl/>
              <w:jc w:val="center"/>
              <w:rPr>
                <w:rFonts w:ascii="微软雅黑" w:eastAsia="微软雅黑" w:hAnsi="微软雅黑" w:cs="宋体"/>
                <w:sz w:val="20"/>
                <w:szCs w:val="20"/>
              </w:rPr>
            </w:pPr>
            <w:r w:rsidRPr="002563FD">
              <w:rPr>
                <w:rFonts w:ascii="微软雅黑" w:eastAsia="微软雅黑" w:hAnsi="微软雅黑" w:cs="宋体" w:hint="eastAsia"/>
                <w:sz w:val="20"/>
                <w:szCs w:val="20"/>
              </w:rPr>
              <w:t>温度</w:t>
            </w:r>
          </w:p>
        </w:tc>
        <w:tc>
          <w:tcPr>
            <w:tcW w:w="712" w:type="dxa"/>
            <w:tcBorders>
              <w:top w:val="nil"/>
              <w:left w:val="nil"/>
              <w:bottom w:val="single" w:sz="4" w:space="0" w:color="auto"/>
              <w:right w:val="single" w:sz="4" w:space="0" w:color="auto"/>
            </w:tcBorders>
            <w:shd w:val="clear" w:color="000000" w:fill="BFBFBF"/>
            <w:vAlign w:val="center"/>
            <w:hideMark/>
          </w:tcPr>
          <w:p w:rsidR="002E5CDA" w:rsidRPr="002563FD" w:rsidRDefault="002E5CDA" w:rsidP="00CC3FD5">
            <w:pPr>
              <w:widowControl/>
              <w:jc w:val="center"/>
              <w:rPr>
                <w:rFonts w:ascii="微软雅黑" w:eastAsia="微软雅黑" w:hAnsi="微软雅黑" w:cs="宋体"/>
                <w:sz w:val="20"/>
                <w:szCs w:val="20"/>
              </w:rPr>
            </w:pPr>
            <w:r w:rsidRPr="002563FD">
              <w:rPr>
                <w:rFonts w:ascii="微软雅黑" w:eastAsia="微软雅黑" w:hAnsi="微软雅黑" w:cs="宋体" w:hint="eastAsia"/>
                <w:sz w:val="20"/>
                <w:szCs w:val="20"/>
              </w:rPr>
              <w:t>50</w:t>
            </w:r>
          </w:p>
        </w:tc>
        <w:tc>
          <w:tcPr>
            <w:tcW w:w="712" w:type="dxa"/>
            <w:tcBorders>
              <w:top w:val="nil"/>
              <w:left w:val="nil"/>
              <w:bottom w:val="single" w:sz="4" w:space="0" w:color="auto"/>
              <w:right w:val="single" w:sz="4" w:space="0" w:color="auto"/>
            </w:tcBorders>
            <w:shd w:val="clear" w:color="auto" w:fill="auto"/>
            <w:noWrap/>
            <w:vAlign w:val="center"/>
            <w:hideMark/>
          </w:tcPr>
          <w:p w:rsidR="002E5CDA" w:rsidRPr="002563FD" w:rsidRDefault="002E5CDA" w:rsidP="00CC3FD5">
            <w:pPr>
              <w:widowControl/>
              <w:jc w:val="center"/>
              <w:rPr>
                <w:rFonts w:ascii="Calibri" w:eastAsia="等线" w:hAnsi="Calibri" w:cs="Calibri"/>
                <w:sz w:val="22"/>
              </w:rPr>
            </w:pPr>
            <w:r w:rsidRPr="002563FD">
              <w:rPr>
                <w:rFonts w:ascii="Calibri" w:eastAsia="等线" w:hAnsi="Calibri" w:cs="Calibri"/>
                <w:sz w:val="22"/>
              </w:rPr>
              <w:t>1.00</w:t>
            </w:r>
          </w:p>
        </w:tc>
        <w:tc>
          <w:tcPr>
            <w:tcW w:w="712" w:type="dxa"/>
            <w:tcBorders>
              <w:top w:val="nil"/>
              <w:left w:val="nil"/>
              <w:bottom w:val="single" w:sz="4" w:space="0" w:color="auto"/>
              <w:right w:val="single" w:sz="4" w:space="0" w:color="auto"/>
            </w:tcBorders>
            <w:shd w:val="clear" w:color="auto" w:fill="auto"/>
            <w:noWrap/>
            <w:vAlign w:val="center"/>
            <w:hideMark/>
          </w:tcPr>
          <w:p w:rsidR="002E5CDA" w:rsidRPr="002563FD" w:rsidRDefault="002E5CDA" w:rsidP="00CC3FD5">
            <w:pPr>
              <w:widowControl/>
              <w:jc w:val="center"/>
              <w:rPr>
                <w:rFonts w:ascii="Calibri" w:eastAsia="等线" w:hAnsi="Calibri" w:cs="Calibri"/>
                <w:sz w:val="22"/>
              </w:rPr>
            </w:pPr>
            <w:r w:rsidRPr="002563FD">
              <w:rPr>
                <w:rFonts w:ascii="Calibri" w:eastAsia="等线" w:hAnsi="Calibri" w:cs="Calibri"/>
                <w:sz w:val="22"/>
              </w:rPr>
              <w:t>1.00</w:t>
            </w:r>
          </w:p>
        </w:tc>
        <w:tc>
          <w:tcPr>
            <w:tcW w:w="712" w:type="dxa"/>
            <w:tcBorders>
              <w:top w:val="nil"/>
              <w:left w:val="nil"/>
              <w:bottom w:val="single" w:sz="4" w:space="0" w:color="auto"/>
              <w:right w:val="single" w:sz="4" w:space="0" w:color="auto"/>
            </w:tcBorders>
            <w:shd w:val="clear" w:color="auto" w:fill="auto"/>
            <w:noWrap/>
            <w:vAlign w:val="center"/>
            <w:hideMark/>
          </w:tcPr>
          <w:p w:rsidR="002E5CDA" w:rsidRPr="002563FD" w:rsidRDefault="002E5CDA" w:rsidP="00CC3FD5">
            <w:pPr>
              <w:widowControl/>
              <w:jc w:val="center"/>
              <w:rPr>
                <w:rFonts w:ascii="Calibri" w:eastAsia="等线" w:hAnsi="Calibri" w:cs="Calibri"/>
                <w:sz w:val="22"/>
              </w:rPr>
            </w:pPr>
            <w:r w:rsidRPr="002563FD">
              <w:rPr>
                <w:rFonts w:ascii="Calibri" w:eastAsia="等线" w:hAnsi="Calibri" w:cs="Calibri"/>
                <w:sz w:val="22"/>
              </w:rPr>
              <w:t>1.00</w:t>
            </w:r>
          </w:p>
        </w:tc>
        <w:tc>
          <w:tcPr>
            <w:tcW w:w="632" w:type="dxa"/>
            <w:tcBorders>
              <w:top w:val="nil"/>
              <w:left w:val="nil"/>
              <w:bottom w:val="single" w:sz="4" w:space="0" w:color="auto"/>
              <w:right w:val="single" w:sz="4" w:space="0" w:color="auto"/>
            </w:tcBorders>
            <w:shd w:val="clear" w:color="auto" w:fill="auto"/>
            <w:noWrap/>
            <w:vAlign w:val="center"/>
            <w:hideMark/>
          </w:tcPr>
          <w:p w:rsidR="002E5CDA" w:rsidRPr="002563FD" w:rsidRDefault="002E5CDA" w:rsidP="00CC3FD5">
            <w:pPr>
              <w:widowControl/>
              <w:jc w:val="center"/>
              <w:rPr>
                <w:rFonts w:ascii="Calibri" w:eastAsia="等线" w:hAnsi="Calibri" w:cs="Calibri"/>
                <w:sz w:val="22"/>
              </w:rPr>
            </w:pPr>
            <w:r w:rsidRPr="002563FD">
              <w:rPr>
                <w:rFonts w:ascii="Calibri" w:eastAsia="等线" w:hAnsi="Calibri" w:cs="Calibri"/>
                <w:sz w:val="22"/>
              </w:rPr>
              <w:t>1.00</w:t>
            </w:r>
          </w:p>
        </w:tc>
        <w:tc>
          <w:tcPr>
            <w:tcW w:w="711" w:type="dxa"/>
            <w:tcBorders>
              <w:top w:val="nil"/>
              <w:left w:val="nil"/>
              <w:bottom w:val="single" w:sz="4" w:space="0" w:color="auto"/>
              <w:right w:val="single" w:sz="4" w:space="0" w:color="auto"/>
            </w:tcBorders>
            <w:shd w:val="clear" w:color="auto" w:fill="auto"/>
            <w:noWrap/>
            <w:vAlign w:val="center"/>
            <w:hideMark/>
          </w:tcPr>
          <w:p w:rsidR="002E5CDA" w:rsidRPr="002563FD" w:rsidRDefault="002E5CDA" w:rsidP="00CC3FD5">
            <w:pPr>
              <w:widowControl/>
              <w:jc w:val="center"/>
              <w:rPr>
                <w:rFonts w:ascii="Calibri" w:eastAsia="等线" w:hAnsi="Calibri" w:cs="Calibri"/>
                <w:sz w:val="22"/>
              </w:rPr>
            </w:pPr>
            <w:r w:rsidRPr="002563FD">
              <w:rPr>
                <w:rFonts w:ascii="Calibri" w:eastAsia="等线" w:hAnsi="Calibri" w:cs="Calibri"/>
                <w:sz w:val="22"/>
              </w:rPr>
              <w:t>1.00</w:t>
            </w:r>
          </w:p>
        </w:tc>
        <w:tc>
          <w:tcPr>
            <w:tcW w:w="712" w:type="dxa"/>
            <w:tcBorders>
              <w:top w:val="nil"/>
              <w:left w:val="nil"/>
              <w:bottom w:val="single" w:sz="4" w:space="0" w:color="auto"/>
              <w:right w:val="single" w:sz="4" w:space="0" w:color="auto"/>
            </w:tcBorders>
            <w:shd w:val="clear" w:color="auto" w:fill="auto"/>
            <w:noWrap/>
            <w:vAlign w:val="center"/>
            <w:hideMark/>
          </w:tcPr>
          <w:p w:rsidR="002E5CDA" w:rsidRPr="002563FD" w:rsidRDefault="002E5CDA" w:rsidP="00CC3FD5">
            <w:pPr>
              <w:widowControl/>
              <w:jc w:val="center"/>
              <w:rPr>
                <w:rFonts w:ascii="Calibri" w:eastAsia="等线" w:hAnsi="Calibri" w:cs="Calibri"/>
                <w:sz w:val="22"/>
              </w:rPr>
            </w:pPr>
            <w:r w:rsidRPr="002563FD">
              <w:rPr>
                <w:rFonts w:ascii="Calibri" w:eastAsia="等线" w:hAnsi="Calibri" w:cs="Calibri"/>
                <w:sz w:val="22"/>
              </w:rPr>
              <w:t>1.00</w:t>
            </w:r>
          </w:p>
        </w:tc>
        <w:tc>
          <w:tcPr>
            <w:tcW w:w="855" w:type="dxa"/>
            <w:tcBorders>
              <w:top w:val="nil"/>
              <w:left w:val="nil"/>
              <w:bottom w:val="single" w:sz="4" w:space="0" w:color="auto"/>
              <w:right w:val="single" w:sz="4" w:space="0" w:color="auto"/>
            </w:tcBorders>
            <w:shd w:val="clear" w:color="auto" w:fill="auto"/>
            <w:noWrap/>
            <w:vAlign w:val="center"/>
            <w:hideMark/>
          </w:tcPr>
          <w:p w:rsidR="002E5CDA" w:rsidRPr="002563FD" w:rsidRDefault="002E5CDA" w:rsidP="00CC3FD5">
            <w:pPr>
              <w:widowControl/>
              <w:jc w:val="center"/>
              <w:rPr>
                <w:rFonts w:ascii="Calibri" w:eastAsia="等线" w:hAnsi="Calibri" w:cs="Calibri"/>
                <w:sz w:val="22"/>
              </w:rPr>
            </w:pPr>
            <w:r w:rsidRPr="002563FD">
              <w:rPr>
                <w:rFonts w:ascii="Calibri" w:eastAsia="等线" w:hAnsi="Calibri" w:cs="Calibri"/>
                <w:sz w:val="22"/>
              </w:rPr>
              <w:t>1.00</w:t>
            </w:r>
          </w:p>
        </w:tc>
        <w:tc>
          <w:tcPr>
            <w:tcW w:w="854" w:type="dxa"/>
            <w:tcBorders>
              <w:top w:val="nil"/>
              <w:left w:val="nil"/>
              <w:bottom w:val="single" w:sz="4" w:space="0" w:color="auto"/>
              <w:right w:val="single" w:sz="4" w:space="0" w:color="auto"/>
            </w:tcBorders>
            <w:shd w:val="clear" w:color="auto" w:fill="auto"/>
            <w:noWrap/>
            <w:vAlign w:val="center"/>
            <w:hideMark/>
          </w:tcPr>
          <w:p w:rsidR="002E5CDA" w:rsidRPr="002563FD" w:rsidRDefault="002E5CDA" w:rsidP="00CC3FD5">
            <w:pPr>
              <w:widowControl/>
              <w:jc w:val="center"/>
              <w:rPr>
                <w:rFonts w:ascii="Calibri" w:eastAsia="等线" w:hAnsi="Calibri" w:cs="Calibri"/>
                <w:sz w:val="22"/>
              </w:rPr>
            </w:pPr>
            <w:r w:rsidRPr="002563FD">
              <w:rPr>
                <w:rFonts w:ascii="Calibri" w:eastAsia="等线" w:hAnsi="Calibri" w:cs="Calibri"/>
                <w:sz w:val="22"/>
              </w:rPr>
              <w:t>1.00</w:t>
            </w:r>
          </w:p>
        </w:tc>
        <w:tc>
          <w:tcPr>
            <w:tcW w:w="855" w:type="dxa"/>
            <w:tcBorders>
              <w:top w:val="nil"/>
              <w:left w:val="nil"/>
              <w:bottom w:val="single" w:sz="4" w:space="0" w:color="auto"/>
              <w:right w:val="single" w:sz="4" w:space="0" w:color="auto"/>
            </w:tcBorders>
            <w:shd w:val="clear" w:color="auto" w:fill="auto"/>
            <w:noWrap/>
            <w:vAlign w:val="center"/>
            <w:hideMark/>
          </w:tcPr>
          <w:p w:rsidR="002E5CDA" w:rsidRPr="002563FD" w:rsidRDefault="002E5CDA" w:rsidP="00CC3FD5">
            <w:pPr>
              <w:widowControl/>
              <w:jc w:val="center"/>
              <w:rPr>
                <w:rFonts w:ascii="Calibri" w:eastAsia="等线" w:hAnsi="Calibri" w:cs="Calibri"/>
                <w:sz w:val="22"/>
              </w:rPr>
            </w:pPr>
            <w:r w:rsidRPr="002563FD">
              <w:rPr>
                <w:rFonts w:ascii="Calibri" w:eastAsia="等线" w:hAnsi="Calibri" w:cs="Calibri"/>
                <w:sz w:val="22"/>
              </w:rPr>
              <w:t>0.60</w:t>
            </w:r>
          </w:p>
        </w:tc>
        <w:tc>
          <w:tcPr>
            <w:tcW w:w="854" w:type="dxa"/>
            <w:tcBorders>
              <w:top w:val="nil"/>
              <w:left w:val="nil"/>
              <w:bottom w:val="single" w:sz="4" w:space="0" w:color="auto"/>
              <w:right w:val="single" w:sz="4" w:space="0" w:color="auto"/>
            </w:tcBorders>
            <w:shd w:val="clear" w:color="auto" w:fill="auto"/>
            <w:noWrap/>
            <w:vAlign w:val="center"/>
            <w:hideMark/>
          </w:tcPr>
          <w:p w:rsidR="002E5CDA" w:rsidRPr="002563FD" w:rsidRDefault="002E5CDA" w:rsidP="00CC3FD5">
            <w:pPr>
              <w:widowControl/>
              <w:jc w:val="center"/>
              <w:rPr>
                <w:rFonts w:ascii="Calibri" w:eastAsia="等线" w:hAnsi="Calibri" w:cs="Calibri"/>
                <w:sz w:val="22"/>
              </w:rPr>
            </w:pPr>
            <w:r w:rsidRPr="002563FD">
              <w:rPr>
                <w:rFonts w:ascii="Calibri" w:eastAsia="等线" w:hAnsi="Calibri" w:cs="Calibri"/>
                <w:sz w:val="22"/>
              </w:rPr>
              <w:t>0.60</w:t>
            </w:r>
          </w:p>
        </w:tc>
        <w:tc>
          <w:tcPr>
            <w:tcW w:w="712" w:type="dxa"/>
            <w:tcBorders>
              <w:top w:val="nil"/>
              <w:left w:val="nil"/>
              <w:bottom w:val="single" w:sz="4" w:space="0" w:color="auto"/>
              <w:right w:val="single" w:sz="4" w:space="0" w:color="auto"/>
            </w:tcBorders>
            <w:shd w:val="clear" w:color="auto" w:fill="auto"/>
            <w:noWrap/>
            <w:vAlign w:val="center"/>
            <w:hideMark/>
          </w:tcPr>
          <w:p w:rsidR="002E5CDA" w:rsidRPr="002563FD" w:rsidRDefault="002E5CDA" w:rsidP="00CC3FD5">
            <w:pPr>
              <w:widowControl/>
              <w:jc w:val="center"/>
              <w:rPr>
                <w:rFonts w:ascii="Calibri" w:eastAsia="等线" w:hAnsi="Calibri" w:cs="Calibri"/>
                <w:sz w:val="22"/>
              </w:rPr>
            </w:pPr>
            <w:r w:rsidRPr="002563FD">
              <w:rPr>
                <w:rFonts w:ascii="Calibri" w:eastAsia="等线" w:hAnsi="Calibri" w:cs="Calibri"/>
                <w:sz w:val="22"/>
              </w:rPr>
              <w:t>0.60</w:t>
            </w:r>
          </w:p>
        </w:tc>
        <w:tc>
          <w:tcPr>
            <w:tcW w:w="749" w:type="dxa"/>
            <w:tcBorders>
              <w:top w:val="nil"/>
              <w:left w:val="nil"/>
              <w:bottom w:val="single" w:sz="4" w:space="0" w:color="auto"/>
              <w:right w:val="single" w:sz="4" w:space="0" w:color="auto"/>
            </w:tcBorders>
            <w:shd w:val="clear" w:color="auto" w:fill="auto"/>
            <w:noWrap/>
            <w:vAlign w:val="center"/>
            <w:hideMark/>
          </w:tcPr>
          <w:p w:rsidR="002E5CDA" w:rsidRPr="002563FD" w:rsidRDefault="002E5CDA" w:rsidP="00CC3FD5">
            <w:pPr>
              <w:widowControl/>
              <w:jc w:val="center"/>
              <w:rPr>
                <w:rFonts w:ascii="Calibri" w:eastAsia="等线" w:hAnsi="Calibri" w:cs="Calibri"/>
                <w:sz w:val="22"/>
              </w:rPr>
            </w:pPr>
            <w:r w:rsidRPr="002563FD">
              <w:rPr>
                <w:rFonts w:ascii="Calibri" w:eastAsia="等线" w:hAnsi="Calibri" w:cs="Calibri"/>
                <w:sz w:val="22"/>
              </w:rPr>
              <w:t>0.60</w:t>
            </w:r>
          </w:p>
        </w:tc>
        <w:tc>
          <w:tcPr>
            <w:tcW w:w="1028" w:type="dxa"/>
            <w:tcBorders>
              <w:top w:val="nil"/>
              <w:left w:val="nil"/>
              <w:bottom w:val="single" w:sz="4" w:space="0" w:color="auto"/>
              <w:right w:val="single" w:sz="4" w:space="0" w:color="auto"/>
            </w:tcBorders>
            <w:shd w:val="clear" w:color="auto" w:fill="auto"/>
            <w:noWrap/>
            <w:vAlign w:val="center"/>
            <w:hideMark/>
          </w:tcPr>
          <w:p w:rsidR="002E5CDA" w:rsidRPr="002563FD" w:rsidRDefault="002E5CDA" w:rsidP="00CC3FD5">
            <w:pPr>
              <w:widowControl/>
              <w:jc w:val="center"/>
              <w:rPr>
                <w:rFonts w:ascii="Calibri" w:eastAsia="等线" w:hAnsi="Calibri" w:cs="Calibri"/>
                <w:sz w:val="22"/>
              </w:rPr>
            </w:pPr>
            <w:r w:rsidRPr="002563FD">
              <w:rPr>
                <w:rFonts w:ascii="Calibri" w:eastAsia="等线" w:hAnsi="Calibri" w:cs="Calibri"/>
                <w:sz w:val="22"/>
              </w:rPr>
              <w:t>0.00</w:t>
            </w:r>
          </w:p>
        </w:tc>
      </w:tr>
      <w:tr w:rsidR="002E5CDA" w:rsidRPr="002563FD" w:rsidTr="00CC3FD5">
        <w:trPr>
          <w:gridAfter w:val="1"/>
          <w:wAfter w:w="8" w:type="dxa"/>
          <w:trHeight w:val="417"/>
        </w:trPr>
        <w:tc>
          <w:tcPr>
            <w:tcW w:w="711" w:type="dxa"/>
            <w:tcBorders>
              <w:top w:val="nil"/>
              <w:left w:val="single" w:sz="4" w:space="0" w:color="auto"/>
              <w:bottom w:val="single" w:sz="4" w:space="0" w:color="auto"/>
              <w:right w:val="single" w:sz="4" w:space="0" w:color="auto"/>
            </w:tcBorders>
            <w:shd w:val="clear" w:color="000000" w:fill="BFBFBF"/>
            <w:noWrap/>
            <w:vAlign w:val="bottom"/>
            <w:hideMark/>
          </w:tcPr>
          <w:p w:rsidR="002E5CDA" w:rsidRPr="002563FD" w:rsidRDefault="002E5CDA" w:rsidP="00CC3FD5">
            <w:pPr>
              <w:widowControl/>
              <w:jc w:val="center"/>
              <w:rPr>
                <w:rFonts w:ascii="微软雅黑" w:eastAsia="微软雅黑" w:hAnsi="微软雅黑" w:cs="宋体"/>
                <w:sz w:val="20"/>
                <w:szCs w:val="20"/>
              </w:rPr>
            </w:pPr>
            <w:r w:rsidRPr="002563FD">
              <w:rPr>
                <w:rFonts w:ascii="微软雅黑" w:eastAsia="微软雅黑" w:hAnsi="微软雅黑" w:cs="宋体" w:hint="eastAsia"/>
                <w:sz w:val="20"/>
                <w:szCs w:val="20"/>
              </w:rPr>
              <w:t>温度</w:t>
            </w:r>
          </w:p>
        </w:tc>
        <w:tc>
          <w:tcPr>
            <w:tcW w:w="712" w:type="dxa"/>
            <w:tcBorders>
              <w:top w:val="nil"/>
              <w:left w:val="nil"/>
              <w:bottom w:val="single" w:sz="4" w:space="0" w:color="auto"/>
              <w:right w:val="single" w:sz="4" w:space="0" w:color="auto"/>
            </w:tcBorders>
            <w:shd w:val="clear" w:color="000000" w:fill="BFBFBF"/>
            <w:vAlign w:val="center"/>
            <w:hideMark/>
          </w:tcPr>
          <w:p w:rsidR="002E5CDA" w:rsidRPr="002563FD" w:rsidRDefault="002E5CDA" w:rsidP="00CC3FD5">
            <w:pPr>
              <w:widowControl/>
              <w:jc w:val="center"/>
              <w:rPr>
                <w:rFonts w:ascii="微软雅黑" w:eastAsia="微软雅黑" w:hAnsi="微软雅黑" w:cs="宋体"/>
                <w:sz w:val="20"/>
                <w:szCs w:val="20"/>
              </w:rPr>
            </w:pPr>
            <w:r w:rsidRPr="002563FD">
              <w:rPr>
                <w:rFonts w:ascii="微软雅黑" w:eastAsia="微软雅黑" w:hAnsi="微软雅黑" w:cs="宋体" w:hint="eastAsia"/>
                <w:sz w:val="20"/>
                <w:szCs w:val="20"/>
              </w:rPr>
              <w:t>55</w:t>
            </w:r>
          </w:p>
        </w:tc>
        <w:tc>
          <w:tcPr>
            <w:tcW w:w="712" w:type="dxa"/>
            <w:tcBorders>
              <w:top w:val="nil"/>
              <w:left w:val="nil"/>
              <w:bottom w:val="single" w:sz="4" w:space="0" w:color="auto"/>
              <w:right w:val="single" w:sz="4" w:space="0" w:color="auto"/>
            </w:tcBorders>
            <w:shd w:val="clear" w:color="auto" w:fill="auto"/>
            <w:noWrap/>
            <w:vAlign w:val="center"/>
            <w:hideMark/>
          </w:tcPr>
          <w:p w:rsidR="002E5CDA" w:rsidRPr="002563FD" w:rsidRDefault="002E5CDA" w:rsidP="00CC3FD5">
            <w:pPr>
              <w:widowControl/>
              <w:jc w:val="center"/>
              <w:rPr>
                <w:rFonts w:ascii="Calibri" w:eastAsia="等线" w:hAnsi="Calibri" w:cs="Calibri"/>
                <w:sz w:val="22"/>
              </w:rPr>
            </w:pPr>
            <w:r w:rsidRPr="002563FD">
              <w:rPr>
                <w:rFonts w:ascii="Calibri" w:eastAsia="等线" w:hAnsi="Calibri" w:cs="Calibri"/>
                <w:sz w:val="22"/>
              </w:rPr>
              <w:t>1.00</w:t>
            </w:r>
          </w:p>
        </w:tc>
        <w:tc>
          <w:tcPr>
            <w:tcW w:w="712" w:type="dxa"/>
            <w:tcBorders>
              <w:top w:val="nil"/>
              <w:left w:val="nil"/>
              <w:bottom w:val="single" w:sz="4" w:space="0" w:color="auto"/>
              <w:right w:val="single" w:sz="4" w:space="0" w:color="auto"/>
            </w:tcBorders>
            <w:shd w:val="clear" w:color="auto" w:fill="auto"/>
            <w:noWrap/>
            <w:vAlign w:val="center"/>
            <w:hideMark/>
          </w:tcPr>
          <w:p w:rsidR="002E5CDA" w:rsidRPr="002563FD" w:rsidRDefault="002E5CDA" w:rsidP="00CC3FD5">
            <w:pPr>
              <w:widowControl/>
              <w:jc w:val="center"/>
              <w:rPr>
                <w:rFonts w:ascii="Calibri" w:eastAsia="等线" w:hAnsi="Calibri" w:cs="Calibri"/>
                <w:sz w:val="22"/>
              </w:rPr>
            </w:pPr>
            <w:r w:rsidRPr="002563FD">
              <w:rPr>
                <w:rFonts w:ascii="Calibri" w:eastAsia="等线" w:hAnsi="Calibri" w:cs="Calibri"/>
                <w:sz w:val="22"/>
              </w:rPr>
              <w:t>1.00</w:t>
            </w:r>
          </w:p>
        </w:tc>
        <w:tc>
          <w:tcPr>
            <w:tcW w:w="712" w:type="dxa"/>
            <w:tcBorders>
              <w:top w:val="nil"/>
              <w:left w:val="nil"/>
              <w:bottom w:val="single" w:sz="4" w:space="0" w:color="auto"/>
              <w:right w:val="single" w:sz="4" w:space="0" w:color="auto"/>
            </w:tcBorders>
            <w:shd w:val="clear" w:color="auto" w:fill="auto"/>
            <w:noWrap/>
            <w:vAlign w:val="center"/>
            <w:hideMark/>
          </w:tcPr>
          <w:p w:rsidR="002E5CDA" w:rsidRPr="002563FD" w:rsidRDefault="002E5CDA" w:rsidP="00CC3FD5">
            <w:pPr>
              <w:widowControl/>
              <w:jc w:val="center"/>
              <w:rPr>
                <w:rFonts w:ascii="Calibri" w:eastAsia="等线" w:hAnsi="Calibri" w:cs="Calibri"/>
                <w:sz w:val="22"/>
              </w:rPr>
            </w:pPr>
            <w:r w:rsidRPr="002563FD">
              <w:rPr>
                <w:rFonts w:ascii="Calibri" w:eastAsia="等线" w:hAnsi="Calibri" w:cs="Calibri"/>
                <w:sz w:val="22"/>
              </w:rPr>
              <w:t>1.00</w:t>
            </w:r>
          </w:p>
        </w:tc>
        <w:tc>
          <w:tcPr>
            <w:tcW w:w="632" w:type="dxa"/>
            <w:tcBorders>
              <w:top w:val="nil"/>
              <w:left w:val="nil"/>
              <w:bottom w:val="single" w:sz="4" w:space="0" w:color="auto"/>
              <w:right w:val="single" w:sz="4" w:space="0" w:color="auto"/>
            </w:tcBorders>
            <w:shd w:val="clear" w:color="auto" w:fill="auto"/>
            <w:noWrap/>
            <w:vAlign w:val="center"/>
            <w:hideMark/>
          </w:tcPr>
          <w:p w:rsidR="002E5CDA" w:rsidRPr="002563FD" w:rsidRDefault="002E5CDA" w:rsidP="00CC3FD5">
            <w:pPr>
              <w:widowControl/>
              <w:jc w:val="center"/>
              <w:rPr>
                <w:rFonts w:ascii="Calibri" w:eastAsia="等线" w:hAnsi="Calibri" w:cs="Calibri"/>
                <w:sz w:val="22"/>
              </w:rPr>
            </w:pPr>
            <w:r w:rsidRPr="002563FD">
              <w:rPr>
                <w:rFonts w:ascii="Calibri" w:eastAsia="等线" w:hAnsi="Calibri" w:cs="Calibri"/>
                <w:sz w:val="22"/>
              </w:rPr>
              <w:t>1.00</w:t>
            </w:r>
          </w:p>
        </w:tc>
        <w:tc>
          <w:tcPr>
            <w:tcW w:w="711" w:type="dxa"/>
            <w:tcBorders>
              <w:top w:val="nil"/>
              <w:left w:val="nil"/>
              <w:bottom w:val="single" w:sz="4" w:space="0" w:color="auto"/>
              <w:right w:val="single" w:sz="4" w:space="0" w:color="auto"/>
            </w:tcBorders>
            <w:shd w:val="clear" w:color="auto" w:fill="auto"/>
            <w:noWrap/>
            <w:vAlign w:val="center"/>
            <w:hideMark/>
          </w:tcPr>
          <w:p w:rsidR="002E5CDA" w:rsidRPr="002563FD" w:rsidRDefault="002E5CDA" w:rsidP="00CC3FD5">
            <w:pPr>
              <w:widowControl/>
              <w:jc w:val="center"/>
              <w:rPr>
                <w:rFonts w:ascii="Calibri" w:eastAsia="等线" w:hAnsi="Calibri" w:cs="Calibri"/>
                <w:sz w:val="22"/>
              </w:rPr>
            </w:pPr>
            <w:r w:rsidRPr="002563FD">
              <w:rPr>
                <w:rFonts w:ascii="Calibri" w:eastAsia="等线" w:hAnsi="Calibri" w:cs="Calibri"/>
                <w:sz w:val="22"/>
              </w:rPr>
              <w:t>1.00</w:t>
            </w:r>
          </w:p>
        </w:tc>
        <w:tc>
          <w:tcPr>
            <w:tcW w:w="712" w:type="dxa"/>
            <w:tcBorders>
              <w:top w:val="nil"/>
              <w:left w:val="nil"/>
              <w:bottom w:val="single" w:sz="4" w:space="0" w:color="auto"/>
              <w:right w:val="single" w:sz="4" w:space="0" w:color="auto"/>
            </w:tcBorders>
            <w:shd w:val="clear" w:color="auto" w:fill="auto"/>
            <w:noWrap/>
            <w:vAlign w:val="center"/>
            <w:hideMark/>
          </w:tcPr>
          <w:p w:rsidR="002E5CDA" w:rsidRPr="002563FD" w:rsidRDefault="002E5CDA" w:rsidP="00CC3FD5">
            <w:pPr>
              <w:widowControl/>
              <w:jc w:val="center"/>
              <w:rPr>
                <w:rFonts w:ascii="Calibri" w:eastAsia="等线" w:hAnsi="Calibri" w:cs="Calibri"/>
                <w:sz w:val="22"/>
              </w:rPr>
            </w:pPr>
            <w:r w:rsidRPr="002563FD">
              <w:rPr>
                <w:rFonts w:ascii="Calibri" w:eastAsia="等线" w:hAnsi="Calibri" w:cs="Calibri"/>
                <w:sz w:val="22"/>
              </w:rPr>
              <w:t>1.00</w:t>
            </w:r>
          </w:p>
        </w:tc>
        <w:tc>
          <w:tcPr>
            <w:tcW w:w="855" w:type="dxa"/>
            <w:tcBorders>
              <w:top w:val="nil"/>
              <w:left w:val="nil"/>
              <w:bottom w:val="single" w:sz="4" w:space="0" w:color="auto"/>
              <w:right w:val="single" w:sz="4" w:space="0" w:color="auto"/>
            </w:tcBorders>
            <w:shd w:val="clear" w:color="auto" w:fill="auto"/>
            <w:noWrap/>
            <w:vAlign w:val="center"/>
            <w:hideMark/>
          </w:tcPr>
          <w:p w:rsidR="002E5CDA" w:rsidRPr="002563FD" w:rsidRDefault="002E5CDA" w:rsidP="00CC3FD5">
            <w:pPr>
              <w:widowControl/>
              <w:jc w:val="center"/>
              <w:rPr>
                <w:rFonts w:ascii="Calibri" w:eastAsia="等线" w:hAnsi="Calibri" w:cs="Calibri"/>
                <w:sz w:val="22"/>
              </w:rPr>
            </w:pPr>
            <w:r w:rsidRPr="002563FD">
              <w:rPr>
                <w:rFonts w:ascii="Calibri" w:eastAsia="等线" w:hAnsi="Calibri" w:cs="Calibri"/>
                <w:sz w:val="22"/>
              </w:rPr>
              <w:t>1.00</w:t>
            </w:r>
          </w:p>
        </w:tc>
        <w:tc>
          <w:tcPr>
            <w:tcW w:w="854" w:type="dxa"/>
            <w:tcBorders>
              <w:top w:val="nil"/>
              <w:left w:val="nil"/>
              <w:bottom w:val="single" w:sz="4" w:space="0" w:color="auto"/>
              <w:right w:val="single" w:sz="4" w:space="0" w:color="auto"/>
            </w:tcBorders>
            <w:shd w:val="clear" w:color="auto" w:fill="auto"/>
            <w:noWrap/>
            <w:vAlign w:val="center"/>
            <w:hideMark/>
          </w:tcPr>
          <w:p w:rsidR="002E5CDA" w:rsidRPr="002563FD" w:rsidRDefault="002E5CDA" w:rsidP="00CC3FD5">
            <w:pPr>
              <w:widowControl/>
              <w:jc w:val="center"/>
              <w:rPr>
                <w:rFonts w:ascii="Calibri" w:eastAsia="等线" w:hAnsi="Calibri" w:cs="Calibri"/>
                <w:sz w:val="22"/>
              </w:rPr>
            </w:pPr>
            <w:r w:rsidRPr="002563FD">
              <w:rPr>
                <w:rFonts w:ascii="Calibri" w:eastAsia="等线" w:hAnsi="Calibri" w:cs="Calibri"/>
                <w:sz w:val="22"/>
              </w:rPr>
              <w:t>1.00</w:t>
            </w:r>
          </w:p>
        </w:tc>
        <w:tc>
          <w:tcPr>
            <w:tcW w:w="855" w:type="dxa"/>
            <w:tcBorders>
              <w:top w:val="nil"/>
              <w:left w:val="nil"/>
              <w:bottom w:val="single" w:sz="4" w:space="0" w:color="auto"/>
              <w:right w:val="single" w:sz="4" w:space="0" w:color="auto"/>
            </w:tcBorders>
            <w:shd w:val="clear" w:color="auto" w:fill="auto"/>
            <w:noWrap/>
            <w:vAlign w:val="center"/>
            <w:hideMark/>
          </w:tcPr>
          <w:p w:rsidR="002E5CDA" w:rsidRPr="002563FD" w:rsidRDefault="002E5CDA" w:rsidP="00CC3FD5">
            <w:pPr>
              <w:widowControl/>
              <w:jc w:val="center"/>
              <w:rPr>
                <w:rFonts w:ascii="Calibri" w:eastAsia="等线" w:hAnsi="Calibri" w:cs="Calibri"/>
                <w:sz w:val="22"/>
              </w:rPr>
            </w:pPr>
            <w:r w:rsidRPr="002563FD">
              <w:rPr>
                <w:rFonts w:ascii="Calibri" w:eastAsia="等线" w:hAnsi="Calibri" w:cs="Calibri"/>
                <w:sz w:val="22"/>
              </w:rPr>
              <w:t>0.60</w:t>
            </w:r>
          </w:p>
        </w:tc>
        <w:tc>
          <w:tcPr>
            <w:tcW w:w="854" w:type="dxa"/>
            <w:tcBorders>
              <w:top w:val="nil"/>
              <w:left w:val="nil"/>
              <w:bottom w:val="single" w:sz="4" w:space="0" w:color="auto"/>
              <w:right w:val="single" w:sz="4" w:space="0" w:color="auto"/>
            </w:tcBorders>
            <w:shd w:val="clear" w:color="auto" w:fill="auto"/>
            <w:noWrap/>
            <w:vAlign w:val="center"/>
            <w:hideMark/>
          </w:tcPr>
          <w:p w:rsidR="002E5CDA" w:rsidRPr="002563FD" w:rsidRDefault="002E5CDA" w:rsidP="00CC3FD5">
            <w:pPr>
              <w:widowControl/>
              <w:jc w:val="center"/>
              <w:rPr>
                <w:rFonts w:ascii="Calibri" w:eastAsia="等线" w:hAnsi="Calibri" w:cs="Calibri"/>
                <w:sz w:val="22"/>
              </w:rPr>
            </w:pPr>
            <w:r w:rsidRPr="002563FD">
              <w:rPr>
                <w:rFonts w:ascii="Calibri" w:eastAsia="等线" w:hAnsi="Calibri" w:cs="Calibri"/>
                <w:sz w:val="22"/>
              </w:rPr>
              <w:t>0.60</w:t>
            </w:r>
          </w:p>
        </w:tc>
        <w:tc>
          <w:tcPr>
            <w:tcW w:w="712" w:type="dxa"/>
            <w:tcBorders>
              <w:top w:val="nil"/>
              <w:left w:val="nil"/>
              <w:bottom w:val="single" w:sz="4" w:space="0" w:color="auto"/>
              <w:right w:val="single" w:sz="4" w:space="0" w:color="auto"/>
            </w:tcBorders>
            <w:shd w:val="clear" w:color="auto" w:fill="auto"/>
            <w:noWrap/>
            <w:vAlign w:val="center"/>
            <w:hideMark/>
          </w:tcPr>
          <w:p w:rsidR="002E5CDA" w:rsidRPr="002563FD" w:rsidRDefault="002E5CDA" w:rsidP="00CC3FD5">
            <w:pPr>
              <w:widowControl/>
              <w:jc w:val="center"/>
              <w:rPr>
                <w:rFonts w:ascii="Calibri" w:eastAsia="等线" w:hAnsi="Calibri" w:cs="Calibri"/>
                <w:sz w:val="22"/>
              </w:rPr>
            </w:pPr>
            <w:r w:rsidRPr="002563FD">
              <w:rPr>
                <w:rFonts w:ascii="Calibri" w:eastAsia="等线" w:hAnsi="Calibri" w:cs="Calibri"/>
                <w:sz w:val="22"/>
              </w:rPr>
              <w:t>0.60</w:t>
            </w:r>
          </w:p>
        </w:tc>
        <w:tc>
          <w:tcPr>
            <w:tcW w:w="749" w:type="dxa"/>
            <w:tcBorders>
              <w:top w:val="nil"/>
              <w:left w:val="nil"/>
              <w:bottom w:val="single" w:sz="4" w:space="0" w:color="auto"/>
              <w:right w:val="single" w:sz="4" w:space="0" w:color="auto"/>
            </w:tcBorders>
            <w:shd w:val="clear" w:color="auto" w:fill="auto"/>
            <w:noWrap/>
            <w:vAlign w:val="center"/>
            <w:hideMark/>
          </w:tcPr>
          <w:p w:rsidR="002E5CDA" w:rsidRPr="002563FD" w:rsidRDefault="002E5CDA" w:rsidP="00CC3FD5">
            <w:pPr>
              <w:widowControl/>
              <w:jc w:val="center"/>
              <w:rPr>
                <w:rFonts w:ascii="Calibri" w:eastAsia="等线" w:hAnsi="Calibri" w:cs="Calibri"/>
                <w:sz w:val="22"/>
              </w:rPr>
            </w:pPr>
            <w:r w:rsidRPr="002563FD">
              <w:rPr>
                <w:rFonts w:ascii="Calibri" w:eastAsia="等线" w:hAnsi="Calibri" w:cs="Calibri"/>
                <w:sz w:val="22"/>
              </w:rPr>
              <w:t>0.60</w:t>
            </w:r>
          </w:p>
        </w:tc>
        <w:tc>
          <w:tcPr>
            <w:tcW w:w="1028" w:type="dxa"/>
            <w:tcBorders>
              <w:top w:val="nil"/>
              <w:left w:val="nil"/>
              <w:bottom w:val="single" w:sz="4" w:space="0" w:color="auto"/>
              <w:right w:val="single" w:sz="4" w:space="0" w:color="auto"/>
            </w:tcBorders>
            <w:shd w:val="clear" w:color="auto" w:fill="auto"/>
            <w:noWrap/>
            <w:vAlign w:val="center"/>
            <w:hideMark/>
          </w:tcPr>
          <w:p w:rsidR="002E5CDA" w:rsidRPr="002563FD" w:rsidRDefault="002E5CDA" w:rsidP="00CC3FD5">
            <w:pPr>
              <w:widowControl/>
              <w:jc w:val="center"/>
              <w:rPr>
                <w:rFonts w:ascii="Calibri" w:eastAsia="等线" w:hAnsi="Calibri" w:cs="Calibri"/>
                <w:sz w:val="22"/>
              </w:rPr>
            </w:pPr>
            <w:r w:rsidRPr="002563FD">
              <w:rPr>
                <w:rFonts w:ascii="Calibri" w:eastAsia="等线" w:hAnsi="Calibri" w:cs="Calibri"/>
                <w:sz w:val="22"/>
              </w:rPr>
              <w:t>0.00</w:t>
            </w:r>
          </w:p>
        </w:tc>
      </w:tr>
      <w:tr w:rsidR="002E5CDA" w:rsidRPr="002563FD" w:rsidTr="00CC3FD5">
        <w:trPr>
          <w:gridAfter w:val="1"/>
          <w:wAfter w:w="8" w:type="dxa"/>
          <w:trHeight w:val="417"/>
        </w:trPr>
        <w:tc>
          <w:tcPr>
            <w:tcW w:w="711" w:type="dxa"/>
            <w:tcBorders>
              <w:top w:val="nil"/>
              <w:left w:val="single" w:sz="4" w:space="0" w:color="auto"/>
              <w:bottom w:val="single" w:sz="4" w:space="0" w:color="auto"/>
              <w:right w:val="single" w:sz="4" w:space="0" w:color="auto"/>
            </w:tcBorders>
            <w:shd w:val="clear" w:color="000000" w:fill="BFBFBF"/>
            <w:noWrap/>
            <w:vAlign w:val="bottom"/>
            <w:hideMark/>
          </w:tcPr>
          <w:p w:rsidR="002E5CDA" w:rsidRPr="002563FD" w:rsidRDefault="002E5CDA" w:rsidP="00CC3FD5">
            <w:pPr>
              <w:widowControl/>
              <w:jc w:val="center"/>
              <w:rPr>
                <w:rFonts w:ascii="微软雅黑" w:eastAsia="微软雅黑" w:hAnsi="微软雅黑" w:cs="宋体"/>
                <w:sz w:val="20"/>
                <w:szCs w:val="20"/>
              </w:rPr>
            </w:pPr>
            <w:r w:rsidRPr="002563FD">
              <w:rPr>
                <w:rFonts w:ascii="微软雅黑" w:eastAsia="微软雅黑" w:hAnsi="微软雅黑" w:cs="宋体" w:hint="eastAsia"/>
                <w:sz w:val="20"/>
                <w:szCs w:val="20"/>
              </w:rPr>
              <w:t>温度</w:t>
            </w:r>
          </w:p>
        </w:tc>
        <w:tc>
          <w:tcPr>
            <w:tcW w:w="712" w:type="dxa"/>
            <w:tcBorders>
              <w:top w:val="nil"/>
              <w:left w:val="nil"/>
              <w:bottom w:val="single" w:sz="4" w:space="0" w:color="auto"/>
              <w:right w:val="single" w:sz="4" w:space="0" w:color="auto"/>
            </w:tcBorders>
            <w:shd w:val="clear" w:color="000000" w:fill="BFBFBF"/>
            <w:vAlign w:val="center"/>
            <w:hideMark/>
          </w:tcPr>
          <w:p w:rsidR="002E5CDA" w:rsidRPr="002563FD" w:rsidRDefault="002E5CDA" w:rsidP="00CC3FD5">
            <w:pPr>
              <w:widowControl/>
              <w:jc w:val="center"/>
              <w:rPr>
                <w:rFonts w:ascii="微软雅黑" w:eastAsia="微软雅黑" w:hAnsi="微软雅黑" w:cs="宋体"/>
                <w:sz w:val="20"/>
                <w:szCs w:val="20"/>
              </w:rPr>
            </w:pPr>
            <w:r w:rsidRPr="002563FD">
              <w:rPr>
                <w:rFonts w:ascii="微软雅黑" w:eastAsia="微软雅黑" w:hAnsi="微软雅黑" w:cs="宋体" w:hint="eastAsia"/>
                <w:sz w:val="20"/>
                <w:szCs w:val="20"/>
              </w:rPr>
              <w:t>60</w:t>
            </w:r>
          </w:p>
        </w:tc>
        <w:tc>
          <w:tcPr>
            <w:tcW w:w="712" w:type="dxa"/>
            <w:tcBorders>
              <w:top w:val="nil"/>
              <w:left w:val="nil"/>
              <w:bottom w:val="single" w:sz="4" w:space="0" w:color="auto"/>
              <w:right w:val="single" w:sz="4" w:space="0" w:color="auto"/>
            </w:tcBorders>
            <w:shd w:val="clear" w:color="auto" w:fill="auto"/>
            <w:noWrap/>
            <w:vAlign w:val="center"/>
            <w:hideMark/>
          </w:tcPr>
          <w:p w:rsidR="002E5CDA" w:rsidRPr="002563FD" w:rsidRDefault="002E5CDA" w:rsidP="00CC3FD5">
            <w:pPr>
              <w:widowControl/>
              <w:jc w:val="center"/>
              <w:rPr>
                <w:rFonts w:ascii="Calibri" w:eastAsia="等线" w:hAnsi="Calibri" w:cs="Calibri"/>
                <w:sz w:val="22"/>
              </w:rPr>
            </w:pPr>
            <w:r w:rsidRPr="002563FD">
              <w:rPr>
                <w:rFonts w:ascii="Calibri" w:eastAsia="等线" w:hAnsi="Calibri" w:cs="Calibri"/>
                <w:sz w:val="22"/>
              </w:rPr>
              <w:t>1.00</w:t>
            </w:r>
          </w:p>
        </w:tc>
        <w:tc>
          <w:tcPr>
            <w:tcW w:w="712" w:type="dxa"/>
            <w:tcBorders>
              <w:top w:val="nil"/>
              <w:left w:val="nil"/>
              <w:bottom w:val="single" w:sz="4" w:space="0" w:color="auto"/>
              <w:right w:val="single" w:sz="4" w:space="0" w:color="auto"/>
            </w:tcBorders>
            <w:shd w:val="clear" w:color="auto" w:fill="auto"/>
            <w:noWrap/>
            <w:vAlign w:val="center"/>
            <w:hideMark/>
          </w:tcPr>
          <w:p w:rsidR="002E5CDA" w:rsidRPr="002563FD" w:rsidRDefault="002E5CDA" w:rsidP="00CC3FD5">
            <w:pPr>
              <w:widowControl/>
              <w:jc w:val="center"/>
              <w:rPr>
                <w:rFonts w:ascii="Calibri" w:eastAsia="等线" w:hAnsi="Calibri" w:cs="Calibri"/>
                <w:sz w:val="22"/>
              </w:rPr>
            </w:pPr>
            <w:r w:rsidRPr="002563FD">
              <w:rPr>
                <w:rFonts w:ascii="Calibri" w:eastAsia="等线" w:hAnsi="Calibri" w:cs="Calibri"/>
                <w:sz w:val="22"/>
              </w:rPr>
              <w:t>1.00</w:t>
            </w:r>
          </w:p>
        </w:tc>
        <w:tc>
          <w:tcPr>
            <w:tcW w:w="712" w:type="dxa"/>
            <w:tcBorders>
              <w:top w:val="nil"/>
              <w:left w:val="nil"/>
              <w:bottom w:val="single" w:sz="4" w:space="0" w:color="auto"/>
              <w:right w:val="single" w:sz="4" w:space="0" w:color="auto"/>
            </w:tcBorders>
            <w:shd w:val="clear" w:color="auto" w:fill="auto"/>
            <w:noWrap/>
            <w:vAlign w:val="center"/>
            <w:hideMark/>
          </w:tcPr>
          <w:p w:rsidR="002E5CDA" w:rsidRPr="002563FD" w:rsidRDefault="002E5CDA" w:rsidP="00CC3FD5">
            <w:pPr>
              <w:widowControl/>
              <w:jc w:val="center"/>
              <w:rPr>
                <w:rFonts w:ascii="Calibri" w:eastAsia="等线" w:hAnsi="Calibri" w:cs="Calibri"/>
                <w:sz w:val="22"/>
              </w:rPr>
            </w:pPr>
            <w:r w:rsidRPr="002563FD">
              <w:rPr>
                <w:rFonts w:ascii="Calibri" w:eastAsia="等线" w:hAnsi="Calibri" w:cs="Calibri"/>
                <w:sz w:val="22"/>
              </w:rPr>
              <w:t>1.00</w:t>
            </w:r>
          </w:p>
        </w:tc>
        <w:tc>
          <w:tcPr>
            <w:tcW w:w="632" w:type="dxa"/>
            <w:tcBorders>
              <w:top w:val="nil"/>
              <w:left w:val="nil"/>
              <w:bottom w:val="single" w:sz="4" w:space="0" w:color="auto"/>
              <w:right w:val="single" w:sz="4" w:space="0" w:color="auto"/>
            </w:tcBorders>
            <w:shd w:val="clear" w:color="auto" w:fill="auto"/>
            <w:noWrap/>
            <w:vAlign w:val="center"/>
            <w:hideMark/>
          </w:tcPr>
          <w:p w:rsidR="002E5CDA" w:rsidRPr="002563FD" w:rsidRDefault="002E5CDA" w:rsidP="00CC3FD5">
            <w:pPr>
              <w:widowControl/>
              <w:jc w:val="center"/>
              <w:rPr>
                <w:rFonts w:ascii="Calibri" w:eastAsia="等线" w:hAnsi="Calibri" w:cs="Calibri"/>
                <w:sz w:val="22"/>
              </w:rPr>
            </w:pPr>
            <w:r w:rsidRPr="002563FD">
              <w:rPr>
                <w:rFonts w:ascii="Calibri" w:eastAsia="等线" w:hAnsi="Calibri" w:cs="Calibri"/>
                <w:sz w:val="22"/>
              </w:rPr>
              <w:t>1.00</w:t>
            </w:r>
          </w:p>
        </w:tc>
        <w:tc>
          <w:tcPr>
            <w:tcW w:w="711" w:type="dxa"/>
            <w:tcBorders>
              <w:top w:val="nil"/>
              <w:left w:val="nil"/>
              <w:bottom w:val="single" w:sz="4" w:space="0" w:color="auto"/>
              <w:right w:val="single" w:sz="4" w:space="0" w:color="auto"/>
            </w:tcBorders>
            <w:shd w:val="clear" w:color="auto" w:fill="auto"/>
            <w:noWrap/>
            <w:vAlign w:val="center"/>
            <w:hideMark/>
          </w:tcPr>
          <w:p w:rsidR="002E5CDA" w:rsidRPr="002563FD" w:rsidRDefault="002E5CDA" w:rsidP="00CC3FD5">
            <w:pPr>
              <w:widowControl/>
              <w:jc w:val="center"/>
              <w:rPr>
                <w:rFonts w:ascii="Calibri" w:eastAsia="等线" w:hAnsi="Calibri" w:cs="Calibri"/>
                <w:sz w:val="22"/>
              </w:rPr>
            </w:pPr>
            <w:r w:rsidRPr="002563FD">
              <w:rPr>
                <w:rFonts w:ascii="Calibri" w:eastAsia="等线" w:hAnsi="Calibri" w:cs="Calibri"/>
                <w:sz w:val="22"/>
              </w:rPr>
              <w:t>1.00</w:t>
            </w:r>
          </w:p>
        </w:tc>
        <w:tc>
          <w:tcPr>
            <w:tcW w:w="712" w:type="dxa"/>
            <w:tcBorders>
              <w:top w:val="nil"/>
              <w:left w:val="nil"/>
              <w:bottom w:val="single" w:sz="4" w:space="0" w:color="auto"/>
              <w:right w:val="single" w:sz="4" w:space="0" w:color="auto"/>
            </w:tcBorders>
            <w:shd w:val="clear" w:color="auto" w:fill="auto"/>
            <w:noWrap/>
            <w:vAlign w:val="center"/>
            <w:hideMark/>
          </w:tcPr>
          <w:p w:rsidR="002E5CDA" w:rsidRPr="002563FD" w:rsidRDefault="002E5CDA" w:rsidP="00CC3FD5">
            <w:pPr>
              <w:widowControl/>
              <w:jc w:val="center"/>
              <w:rPr>
                <w:rFonts w:ascii="Calibri" w:eastAsia="等线" w:hAnsi="Calibri" w:cs="Calibri"/>
                <w:sz w:val="22"/>
              </w:rPr>
            </w:pPr>
            <w:r w:rsidRPr="002563FD">
              <w:rPr>
                <w:rFonts w:ascii="Calibri" w:eastAsia="等线" w:hAnsi="Calibri" w:cs="Calibri"/>
                <w:sz w:val="22"/>
              </w:rPr>
              <w:t>1.00</w:t>
            </w:r>
          </w:p>
        </w:tc>
        <w:tc>
          <w:tcPr>
            <w:tcW w:w="855" w:type="dxa"/>
            <w:tcBorders>
              <w:top w:val="nil"/>
              <w:left w:val="nil"/>
              <w:bottom w:val="single" w:sz="4" w:space="0" w:color="auto"/>
              <w:right w:val="single" w:sz="4" w:space="0" w:color="auto"/>
            </w:tcBorders>
            <w:shd w:val="clear" w:color="auto" w:fill="auto"/>
            <w:noWrap/>
            <w:vAlign w:val="center"/>
            <w:hideMark/>
          </w:tcPr>
          <w:p w:rsidR="002E5CDA" w:rsidRPr="002563FD" w:rsidRDefault="002E5CDA" w:rsidP="00CC3FD5">
            <w:pPr>
              <w:widowControl/>
              <w:jc w:val="center"/>
              <w:rPr>
                <w:rFonts w:ascii="Calibri" w:eastAsia="等线" w:hAnsi="Calibri" w:cs="Calibri"/>
                <w:sz w:val="22"/>
              </w:rPr>
            </w:pPr>
            <w:r w:rsidRPr="002563FD">
              <w:rPr>
                <w:rFonts w:ascii="Calibri" w:eastAsia="等线" w:hAnsi="Calibri" w:cs="Calibri"/>
                <w:sz w:val="22"/>
              </w:rPr>
              <w:t>1.00</w:t>
            </w:r>
          </w:p>
        </w:tc>
        <w:tc>
          <w:tcPr>
            <w:tcW w:w="854" w:type="dxa"/>
            <w:tcBorders>
              <w:top w:val="nil"/>
              <w:left w:val="nil"/>
              <w:bottom w:val="single" w:sz="4" w:space="0" w:color="auto"/>
              <w:right w:val="single" w:sz="4" w:space="0" w:color="auto"/>
            </w:tcBorders>
            <w:shd w:val="clear" w:color="auto" w:fill="auto"/>
            <w:noWrap/>
            <w:vAlign w:val="center"/>
            <w:hideMark/>
          </w:tcPr>
          <w:p w:rsidR="002E5CDA" w:rsidRPr="002563FD" w:rsidRDefault="002E5CDA" w:rsidP="00CC3FD5">
            <w:pPr>
              <w:widowControl/>
              <w:jc w:val="center"/>
              <w:rPr>
                <w:rFonts w:ascii="Calibri" w:eastAsia="等线" w:hAnsi="Calibri" w:cs="Calibri"/>
                <w:sz w:val="22"/>
              </w:rPr>
            </w:pPr>
            <w:r w:rsidRPr="002563FD">
              <w:rPr>
                <w:rFonts w:ascii="Calibri" w:eastAsia="等线" w:hAnsi="Calibri" w:cs="Calibri"/>
                <w:sz w:val="22"/>
              </w:rPr>
              <w:t>1.00</w:t>
            </w:r>
          </w:p>
        </w:tc>
        <w:tc>
          <w:tcPr>
            <w:tcW w:w="855" w:type="dxa"/>
            <w:tcBorders>
              <w:top w:val="nil"/>
              <w:left w:val="nil"/>
              <w:bottom w:val="single" w:sz="4" w:space="0" w:color="auto"/>
              <w:right w:val="single" w:sz="4" w:space="0" w:color="auto"/>
            </w:tcBorders>
            <w:shd w:val="clear" w:color="auto" w:fill="auto"/>
            <w:noWrap/>
            <w:vAlign w:val="center"/>
            <w:hideMark/>
          </w:tcPr>
          <w:p w:rsidR="002E5CDA" w:rsidRPr="002563FD" w:rsidRDefault="002E5CDA" w:rsidP="00CC3FD5">
            <w:pPr>
              <w:widowControl/>
              <w:jc w:val="center"/>
              <w:rPr>
                <w:rFonts w:ascii="Calibri" w:eastAsia="等线" w:hAnsi="Calibri" w:cs="Calibri"/>
                <w:sz w:val="22"/>
              </w:rPr>
            </w:pPr>
            <w:r w:rsidRPr="002563FD">
              <w:rPr>
                <w:rFonts w:ascii="Calibri" w:eastAsia="等线" w:hAnsi="Calibri" w:cs="Calibri"/>
                <w:sz w:val="22"/>
              </w:rPr>
              <w:t>0.60</w:t>
            </w:r>
          </w:p>
        </w:tc>
        <w:tc>
          <w:tcPr>
            <w:tcW w:w="854" w:type="dxa"/>
            <w:tcBorders>
              <w:top w:val="nil"/>
              <w:left w:val="nil"/>
              <w:bottom w:val="single" w:sz="4" w:space="0" w:color="auto"/>
              <w:right w:val="single" w:sz="4" w:space="0" w:color="auto"/>
            </w:tcBorders>
            <w:shd w:val="clear" w:color="auto" w:fill="auto"/>
            <w:noWrap/>
            <w:vAlign w:val="center"/>
            <w:hideMark/>
          </w:tcPr>
          <w:p w:rsidR="002E5CDA" w:rsidRPr="002563FD" w:rsidRDefault="002E5CDA" w:rsidP="00CC3FD5">
            <w:pPr>
              <w:widowControl/>
              <w:jc w:val="center"/>
              <w:rPr>
                <w:rFonts w:ascii="Calibri" w:eastAsia="等线" w:hAnsi="Calibri" w:cs="Calibri"/>
                <w:sz w:val="22"/>
              </w:rPr>
            </w:pPr>
            <w:r w:rsidRPr="002563FD">
              <w:rPr>
                <w:rFonts w:ascii="Calibri" w:eastAsia="等线" w:hAnsi="Calibri" w:cs="Calibri"/>
                <w:sz w:val="22"/>
              </w:rPr>
              <w:t>0.60</w:t>
            </w:r>
          </w:p>
        </w:tc>
        <w:tc>
          <w:tcPr>
            <w:tcW w:w="712" w:type="dxa"/>
            <w:tcBorders>
              <w:top w:val="nil"/>
              <w:left w:val="nil"/>
              <w:bottom w:val="single" w:sz="4" w:space="0" w:color="auto"/>
              <w:right w:val="single" w:sz="4" w:space="0" w:color="auto"/>
            </w:tcBorders>
            <w:shd w:val="clear" w:color="auto" w:fill="auto"/>
            <w:noWrap/>
            <w:vAlign w:val="center"/>
            <w:hideMark/>
          </w:tcPr>
          <w:p w:rsidR="002E5CDA" w:rsidRPr="002563FD" w:rsidRDefault="002E5CDA" w:rsidP="00CC3FD5">
            <w:pPr>
              <w:widowControl/>
              <w:jc w:val="center"/>
              <w:rPr>
                <w:rFonts w:ascii="Calibri" w:eastAsia="等线" w:hAnsi="Calibri" w:cs="Calibri"/>
                <w:sz w:val="22"/>
              </w:rPr>
            </w:pPr>
            <w:r w:rsidRPr="002563FD">
              <w:rPr>
                <w:rFonts w:ascii="Calibri" w:eastAsia="等线" w:hAnsi="Calibri" w:cs="Calibri"/>
                <w:sz w:val="22"/>
              </w:rPr>
              <w:t>0.60</w:t>
            </w:r>
          </w:p>
        </w:tc>
        <w:tc>
          <w:tcPr>
            <w:tcW w:w="749" w:type="dxa"/>
            <w:tcBorders>
              <w:top w:val="nil"/>
              <w:left w:val="nil"/>
              <w:bottom w:val="single" w:sz="4" w:space="0" w:color="auto"/>
              <w:right w:val="single" w:sz="4" w:space="0" w:color="auto"/>
            </w:tcBorders>
            <w:shd w:val="clear" w:color="auto" w:fill="auto"/>
            <w:noWrap/>
            <w:vAlign w:val="center"/>
            <w:hideMark/>
          </w:tcPr>
          <w:p w:rsidR="002E5CDA" w:rsidRPr="002563FD" w:rsidRDefault="002E5CDA" w:rsidP="00CC3FD5">
            <w:pPr>
              <w:widowControl/>
              <w:jc w:val="center"/>
              <w:rPr>
                <w:rFonts w:ascii="Calibri" w:eastAsia="等线" w:hAnsi="Calibri" w:cs="Calibri"/>
                <w:sz w:val="22"/>
              </w:rPr>
            </w:pPr>
            <w:r w:rsidRPr="002563FD">
              <w:rPr>
                <w:rFonts w:ascii="Calibri" w:eastAsia="等线" w:hAnsi="Calibri" w:cs="Calibri"/>
                <w:sz w:val="22"/>
              </w:rPr>
              <w:t>0.60</w:t>
            </w:r>
          </w:p>
        </w:tc>
        <w:tc>
          <w:tcPr>
            <w:tcW w:w="1028" w:type="dxa"/>
            <w:tcBorders>
              <w:top w:val="nil"/>
              <w:left w:val="nil"/>
              <w:bottom w:val="single" w:sz="4" w:space="0" w:color="auto"/>
              <w:right w:val="single" w:sz="4" w:space="0" w:color="auto"/>
            </w:tcBorders>
            <w:shd w:val="clear" w:color="auto" w:fill="auto"/>
            <w:noWrap/>
            <w:vAlign w:val="center"/>
            <w:hideMark/>
          </w:tcPr>
          <w:p w:rsidR="002E5CDA" w:rsidRPr="002563FD" w:rsidRDefault="002E5CDA" w:rsidP="00CC3FD5">
            <w:pPr>
              <w:widowControl/>
              <w:jc w:val="center"/>
              <w:rPr>
                <w:rFonts w:ascii="Calibri" w:eastAsia="等线" w:hAnsi="Calibri" w:cs="Calibri"/>
                <w:sz w:val="22"/>
              </w:rPr>
            </w:pPr>
            <w:r w:rsidRPr="002563FD">
              <w:rPr>
                <w:rFonts w:ascii="Calibri" w:eastAsia="等线" w:hAnsi="Calibri" w:cs="Calibri"/>
                <w:sz w:val="22"/>
              </w:rPr>
              <w:t>0.00</w:t>
            </w:r>
          </w:p>
        </w:tc>
      </w:tr>
    </w:tbl>
    <w:p w:rsidR="002E5CDA" w:rsidRDefault="002E5CDA" w:rsidP="002E5CDA">
      <w:pPr>
        <w:pStyle w:val="a3"/>
        <w:ind w:firstLineChars="0"/>
      </w:pPr>
    </w:p>
    <w:p w:rsidR="00984158" w:rsidRDefault="00984158">
      <w:pPr>
        <w:pStyle w:val="3"/>
        <w:rPr>
          <w:rFonts w:eastAsia="宋体"/>
        </w:rPr>
      </w:pPr>
      <w:bookmarkStart w:id="14" w:name="_Toc81859029"/>
      <w:r w:rsidRPr="00984158">
        <w:rPr>
          <w:rFonts w:eastAsia="宋体" w:hint="eastAsia"/>
        </w:rPr>
        <w:t>最大持续放电电流</w:t>
      </w:r>
      <w:bookmarkEnd w:id="14"/>
    </w:p>
    <w:p w:rsidR="00984158" w:rsidRDefault="00984158" w:rsidP="00984158">
      <w:r>
        <w:rPr>
          <w:rFonts w:hint="eastAsia"/>
        </w:rPr>
        <w:t>测试方法：</w:t>
      </w:r>
    </w:p>
    <w:p w:rsidR="00984158" w:rsidRDefault="00984158" w:rsidP="00984158">
      <w:r>
        <w:rPr>
          <w:rFonts w:hint="eastAsia"/>
        </w:rPr>
        <w:t>在规格书充电温度范围内，确认不同温度</w:t>
      </w:r>
      <w:r>
        <w:rPr>
          <w:rFonts w:hint="eastAsia"/>
        </w:rPr>
        <w:t>-20~65</w:t>
      </w:r>
      <w:r>
        <w:rPr>
          <w:rFonts w:hint="eastAsia"/>
        </w:rPr>
        <w:t>℃下的最大放电电流或倍率，流程如下：</w:t>
      </w:r>
    </w:p>
    <w:p w:rsidR="00984158" w:rsidRDefault="00984158" w:rsidP="00984158">
      <w:r>
        <w:rPr>
          <w:rFonts w:hint="eastAsia"/>
        </w:rPr>
        <w:t>1</w:t>
      </w:r>
      <w:r>
        <w:rPr>
          <w:rFonts w:hint="eastAsia"/>
        </w:rPr>
        <w:t>）电芯以</w:t>
      </w:r>
      <w:r>
        <w:rPr>
          <w:rFonts w:hint="eastAsia"/>
        </w:rPr>
        <w:t>0.2C</w:t>
      </w:r>
      <w:r>
        <w:rPr>
          <w:rFonts w:hint="eastAsia"/>
        </w:rPr>
        <w:t>恒</w:t>
      </w:r>
      <w:proofErr w:type="gramStart"/>
      <w:r>
        <w:rPr>
          <w:rFonts w:hint="eastAsia"/>
        </w:rPr>
        <w:t>流放电至截止电压</w:t>
      </w:r>
      <w:proofErr w:type="gramEnd"/>
      <w:r>
        <w:rPr>
          <w:rFonts w:hint="eastAsia"/>
        </w:rPr>
        <w:t>，搁置</w:t>
      </w:r>
      <w:r>
        <w:rPr>
          <w:rFonts w:hint="eastAsia"/>
        </w:rPr>
        <w:t>30min</w:t>
      </w:r>
      <w:r>
        <w:rPr>
          <w:rFonts w:hint="eastAsia"/>
        </w:rPr>
        <w:t>；</w:t>
      </w:r>
    </w:p>
    <w:p w:rsidR="00984158" w:rsidRDefault="00984158" w:rsidP="00984158">
      <w:r>
        <w:rPr>
          <w:rFonts w:hint="eastAsia"/>
        </w:rPr>
        <w:t>2</w:t>
      </w:r>
      <w:r>
        <w:rPr>
          <w:rFonts w:hint="eastAsia"/>
        </w:rPr>
        <w:t>）电芯以标准充放电方式进行核容，搁置不低于</w:t>
      </w:r>
      <w:r>
        <w:rPr>
          <w:rFonts w:hint="eastAsia"/>
        </w:rPr>
        <w:t>30min</w:t>
      </w:r>
      <w:r>
        <w:rPr>
          <w:rFonts w:hint="eastAsia"/>
        </w:rPr>
        <w:t>；</w:t>
      </w:r>
    </w:p>
    <w:p w:rsidR="00984158" w:rsidRDefault="00984158" w:rsidP="00984158">
      <w:r>
        <w:rPr>
          <w:rFonts w:hint="eastAsia"/>
        </w:rPr>
        <w:t>3</w:t>
      </w:r>
      <w:r>
        <w:rPr>
          <w:rFonts w:hint="eastAsia"/>
        </w:rPr>
        <w:t>）电芯置于预设温度的温箱中，搁置</w:t>
      </w:r>
      <w:r>
        <w:rPr>
          <w:rFonts w:hint="eastAsia"/>
        </w:rPr>
        <w:t>4h</w:t>
      </w:r>
      <w:r>
        <w:rPr>
          <w:rFonts w:hint="eastAsia"/>
        </w:rPr>
        <w:t>；</w:t>
      </w:r>
    </w:p>
    <w:p w:rsidR="00984158" w:rsidRDefault="00984158" w:rsidP="00984158">
      <w:r>
        <w:rPr>
          <w:rFonts w:hint="eastAsia"/>
        </w:rPr>
        <w:t>4</w:t>
      </w:r>
      <w:r>
        <w:rPr>
          <w:rFonts w:hint="eastAsia"/>
        </w:rPr>
        <w:t>）电芯以标准充电方式进行充电，搁置</w:t>
      </w:r>
      <w:r>
        <w:rPr>
          <w:rFonts w:hint="eastAsia"/>
        </w:rPr>
        <w:t>30min</w:t>
      </w:r>
      <w:r>
        <w:rPr>
          <w:rFonts w:hint="eastAsia"/>
        </w:rPr>
        <w:t>；</w:t>
      </w:r>
    </w:p>
    <w:p w:rsidR="00984158" w:rsidRDefault="00984158" w:rsidP="00984158">
      <w:r>
        <w:rPr>
          <w:rFonts w:hint="eastAsia"/>
        </w:rPr>
        <w:t>5</w:t>
      </w:r>
      <w:r>
        <w:rPr>
          <w:rFonts w:hint="eastAsia"/>
        </w:rPr>
        <w:t>）电芯以该温度下最大放电倍率</w:t>
      </w:r>
      <w:proofErr w:type="gramStart"/>
      <w:r>
        <w:rPr>
          <w:rFonts w:hint="eastAsia"/>
        </w:rPr>
        <w:t>恒流放电至截止电压</w:t>
      </w:r>
      <w:proofErr w:type="gramEnd"/>
      <w:r>
        <w:rPr>
          <w:rFonts w:hint="eastAsia"/>
        </w:rPr>
        <w:t>；</w:t>
      </w:r>
    </w:p>
    <w:p w:rsidR="00984158" w:rsidRDefault="00984158" w:rsidP="00984158">
      <w:r>
        <w:rPr>
          <w:rFonts w:hint="eastAsia"/>
        </w:rPr>
        <w:t>判定标准：</w:t>
      </w:r>
    </w:p>
    <w:p w:rsidR="00984158" w:rsidRDefault="00984158" w:rsidP="00984158">
      <w:r>
        <w:rPr>
          <w:rFonts w:hint="eastAsia"/>
        </w:rPr>
        <w:t>每个温度下电芯以最大放电倍率进行放电，电流</w:t>
      </w:r>
      <w:r>
        <w:rPr>
          <w:rFonts w:hint="eastAsia"/>
        </w:rPr>
        <w:t>/</w:t>
      </w:r>
      <w:r>
        <w:rPr>
          <w:rFonts w:hint="eastAsia"/>
        </w:rPr>
        <w:t>功率可以保持恒定，即为该温度下的最大放电电流或倍率符合要求（触发温度保护，可停止放电）；若放电过程中电流</w:t>
      </w:r>
      <w:r>
        <w:rPr>
          <w:rFonts w:hint="eastAsia"/>
        </w:rPr>
        <w:t>/</w:t>
      </w:r>
      <w:r>
        <w:rPr>
          <w:rFonts w:hint="eastAsia"/>
        </w:rPr>
        <w:t>功率不恒定，则该放电电流或倍率不是该温度下电芯所能承受的最大充电电流或倍率，不符合要求。</w:t>
      </w:r>
    </w:p>
    <w:p w:rsidR="00984158" w:rsidRDefault="00984158" w:rsidP="00984158">
      <w:r>
        <w:rPr>
          <w:rFonts w:hint="eastAsia"/>
        </w:rPr>
        <w:t>表</w:t>
      </w:r>
      <w:r>
        <w:rPr>
          <w:rFonts w:hint="eastAsia"/>
        </w:rPr>
        <w:t xml:space="preserve">3 </w:t>
      </w:r>
      <w:r>
        <w:rPr>
          <w:rFonts w:hint="eastAsia"/>
        </w:rPr>
        <w:t>最大持续放电电流与温度的关系（限流表）</w:t>
      </w:r>
    </w:p>
    <w:tbl>
      <w:tblPr>
        <w:tblStyle w:val="af0"/>
        <w:tblW w:w="0" w:type="auto"/>
        <w:jc w:val="center"/>
        <w:tblLook w:val="04A0" w:firstRow="1" w:lastRow="0" w:firstColumn="1" w:lastColumn="0" w:noHBand="0" w:noVBand="1"/>
      </w:tblPr>
      <w:tblGrid>
        <w:gridCol w:w="1129"/>
        <w:gridCol w:w="1985"/>
      </w:tblGrid>
      <w:tr w:rsidR="00DF75F5" w:rsidRPr="00DF75F5" w:rsidTr="00CC7E39">
        <w:trPr>
          <w:jc w:val="center"/>
        </w:trPr>
        <w:tc>
          <w:tcPr>
            <w:tcW w:w="1129" w:type="dxa"/>
          </w:tcPr>
          <w:p w:rsidR="00DF75F5" w:rsidRPr="00DF75F5" w:rsidRDefault="00DF75F5" w:rsidP="00DF75F5">
            <w:r w:rsidRPr="00DF75F5">
              <w:rPr>
                <w:rFonts w:hint="eastAsia"/>
              </w:rPr>
              <w:lastRenderedPageBreak/>
              <w:t>温度</w:t>
            </w:r>
          </w:p>
        </w:tc>
        <w:tc>
          <w:tcPr>
            <w:tcW w:w="1985" w:type="dxa"/>
          </w:tcPr>
          <w:p w:rsidR="00DF75F5" w:rsidRPr="00DF75F5" w:rsidRDefault="00DF75F5" w:rsidP="00DF75F5">
            <w:r w:rsidRPr="00DF75F5">
              <w:t>-20</w:t>
            </w:r>
            <w:r w:rsidRPr="00DF75F5">
              <w:rPr>
                <w:rFonts w:hint="eastAsia"/>
              </w:rPr>
              <w:t>≤</w:t>
            </w:r>
            <w:r w:rsidRPr="00DF75F5">
              <w:rPr>
                <w:rFonts w:hint="eastAsia"/>
              </w:rPr>
              <w:t>T</w:t>
            </w:r>
            <w:r w:rsidRPr="00DF75F5">
              <w:rPr>
                <w:rFonts w:hint="eastAsia"/>
              </w:rPr>
              <w:t>≤</w:t>
            </w:r>
            <w:r w:rsidRPr="00DF75F5">
              <w:t>65℃</w:t>
            </w:r>
          </w:p>
        </w:tc>
      </w:tr>
      <w:tr w:rsidR="00DF75F5" w:rsidRPr="00DF75F5" w:rsidTr="00CC7E39">
        <w:trPr>
          <w:jc w:val="center"/>
        </w:trPr>
        <w:tc>
          <w:tcPr>
            <w:tcW w:w="1129" w:type="dxa"/>
          </w:tcPr>
          <w:p w:rsidR="00DF75F5" w:rsidRPr="00DF75F5" w:rsidRDefault="00DF75F5" w:rsidP="00DF75F5">
            <w:r w:rsidRPr="00DF75F5">
              <w:rPr>
                <w:rFonts w:hint="eastAsia"/>
              </w:rPr>
              <w:t>倍率</w:t>
            </w:r>
          </w:p>
        </w:tc>
        <w:tc>
          <w:tcPr>
            <w:tcW w:w="1985" w:type="dxa"/>
          </w:tcPr>
          <w:p w:rsidR="00DF75F5" w:rsidRPr="00DF75F5" w:rsidRDefault="00DF75F5" w:rsidP="00DF75F5">
            <w:r w:rsidRPr="00DF75F5">
              <w:t>≥</w:t>
            </w:r>
            <w:r>
              <w:t>1</w:t>
            </w:r>
            <w:r w:rsidRPr="00DF75F5">
              <w:t>C</w:t>
            </w:r>
          </w:p>
        </w:tc>
      </w:tr>
    </w:tbl>
    <w:p w:rsidR="00984158" w:rsidRDefault="00984158" w:rsidP="00984158"/>
    <w:p w:rsidR="0088680D" w:rsidRDefault="00B06A60">
      <w:pPr>
        <w:pStyle w:val="3"/>
        <w:rPr>
          <w:rFonts w:eastAsia="宋体"/>
        </w:rPr>
      </w:pPr>
      <w:bookmarkStart w:id="15" w:name="_Toc81859030"/>
      <w:r>
        <w:rPr>
          <w:rFonts w:eastAsia="宋体"/>
        </w:rPr>
        <w:t>电</w:t>
      </w:r>
      <w:proofErr w:type="gramStart"/>
      <w:r>
        <w:rPr>
          <w:rFonts w:eastAsia="宋体"/>
        </w:rPr>
        <w:t>芯交流</w:t>
      </w:r>
      <w:proofErr w:type="gramEnd"/>
      <w:r>
        <w:rPr>
          <w:rFonts w:eastAsia="宋体"/>
        </w:rPr>
        <w:t>阻抗</w:t>
      </w:r>
      <w:bookmarkEnd w:id="15"/>
    </w:p>
    <w:p w:rsidR="0088680D" w:rsidRDefault="00B06A60">
      <w:pPr>
        <w:pStyle w:val="a3"/>
      </w:pPr>
      <w:r>
        <w:t>测试方法：</w:t>
      </w:r>
    </w:p>
    <w:p w:rsidR="0088680D" w:rsidRDefault="00B06A60">
      <w:pPr>
        <w:pStyle w:val="a3"/>
      </w:pPr>
      <w:r>
        <w:t>在室温条件下，</w:t>
      </w:r>
      <w:r>
        <w:rPr>
          <w:color w:val="000000" w:themeColor="text1"/>
        </w:rPr>
        <w:t>出货状态</w:t>
      </w:r>
      <w:r w:rsidR="00511362">
        <w:rPr>
          <w:color w:val="000000" w:themeColor="text1"/>
        </w:rPr>
        <w:t xml:space="preserve"> 40 </w:t>
      </w:r>
      <w:r>
        <w:rPr>
          <w:color w:val="000000" w:themeColor="text1"/>
        </w:rPr>
        <w:t>%S</w:t>
      </w:r>
      <w:r>
        <w:t>OC</w:t>
      </w:r>
      <w:r>
        <w:t>、使用交流内阻测试仪测试</w:t>
      </w:r>
      <w:proofErr w:type="gramStart"/>
      <w:r>
        <w:t>电芯正负极</w:t>
      </w:r>
      <w:proofErr w:type="gramEnd"/>
      <w:r>
        <w:t>输出端子间内阻</w:t>
      </w:r>
      <w:r>
        <w:t>@1KHz</w:t>
      </w:r>
      <w:r>
        <w:t>。</w:t>
      </w:r>
    </w:p>
    <w:p w:rsidR="0088680D" w:rsidRDefault="00B06A60">
      <w:pPr>
        <w:pStyle w:val="a3"/>
      </w:pPr>
      <w:r>
        <w:t>判定标准：</w:t>
      </w:r>
    </w:p>
    <w:p w:rsidR="0088680D" w:rsidRDefault="00B06A60">
      <w:pPr>
        <w:pStyle w:val="a3"/>
      </w:pPr>
      <w:r>
        <w:t>表</w:t>
      </w:r>
      <w:r>
        <w:t xml:space="preserve">3 </w:t>
      </w:r>
      <w:r>
        <w:t>不同</w:t>
      </w:r>
      <w:r>
        <w:t>SOC</w:t>
      </w:r>
      <w:r>
        <w:t>状态下的交流内阻</w:t>
      </w:r>
    </w:p>
    <w:tbl>
      <w:tblPr>
        <w:tblStyle w:val="af0"/>
        <w:tblW w:w="0" w:type="auto"/>
        <w:jc w:val="center"/>
        <w:tblLook w:val="04A0" w:firstRow="1" w:lastRow="0" w:firstColumn="1" w:lastColumn="0" w:noHBand="0" w:noVBand="1"/>
      </w:tblPr>
      <w:tblGrid>
        <w:gridCol w:w="1696"/>
        <w:gridCol w:w="2694"/>
      </w:tblGrid>
      <w:tr w:rsidR="00DF75F5" w:rsidRPr="00DF75F5" w:rsidTr="00CB32D5">
        <w:trPr>
          <w:jc w:val="center"/>
        </w:trPr>
        <w:tc>
          <w:tcPr>
            <w:tcW w:w="1696" w:type="dxa"/>
          </w:tcPr>
          <w:p w:rsidR="00DF75F5" w:rsidRPr="00DF75F5" w:rsidRDefault="00DF75F5" w:rsidP="00DF75F5">
            <w:r w:rsidRPr="00DF75F5">
              <w:t>SOC</w:t>
            </w:r>
            <w:r w:rsidRPr="00DF75F5">
              <w:t>状态</w:t>
            </w:r>
          </w:p>
        </w:tc>
        <w:tc>
          <w:tcPr>
            <w:tcW w:w="2694" w:type="dxa"/>
          </w:tcPr>
          <w:p w:rsidR="00DF75F5" w:rsidRPr="00DF75F5" w:rsidRDefault="00DF75F5" w:rsidP="00DF75F5">
            <w:r w:rsidRPr="00DF75F5">
              <w:t>交流内阻</w:t>
            </w:r>
          </w:p>
        </w:tc>
      </w:tr>
      <w:tr w:rsidR="00DF75F5" w:rsidRPr="00DF75F5" w:rsidTr="00CB32D5">
        <w:trPr>
          <w:jc w:val="center"/>
        </w:trPr>
        <w:tc>
          <w:tcPr>
            <w:tcW w:w="1696" w:type="dxa"/>
          </w:tcPr>
          <w:p w:rsidR="00DF75F5" w:rsidRPr="00DF75F5" w:rsidRDefault="00DF75F5" w:rsidP="00DF75F5">
            <w:r w:rsidRPr="00DF75F5">
              <w:t>出货</w:t>
            </w:r>
            <w:r w:rsidR="00A63E3A">
              <w:rPr>
                <w:rFonts w:hint="eastAsia"/>
              </w:rPr>
              <w:t>4</w:t>
            </w:r>
            <w:r w:rsidR="00A63E3A">
              <w:t>0</w:t>
            </w:r>
            <w:r w:rsidR="00A63E3A">
              <w:rPr>
                <w:rFonts w:hint="eastAsia"/>
              </w:rPr>
              <w:t>%</w:t>
            </w:r>
            <w:r w:rsidRPr="00DF75F5">
              <w:t>SOC</w:t>
            </w:r>
          </w:p>
        </w:tc>
        <w:tc>
          <w:tcPr>
            <w:tcW w:w="2694" w:type="dxa"/>
          </w:tcPr>
          <w:p w:rsidR="00DF75F5" w:rsidRPr="00DF75F5" w:rsidRDefault="008B79E0" w:rsidP="00DF75F5">
            <w:r w:rsidRPr="008B79E0">
              <w:rPr>
                <w:rFonts w:hint="eastAsia"/>
              </w:rPr>
              <w:t>≤</w:t>
            </w:r>
            <w:r>
              <w:t>0.4</w:t>
            </w:r>
            <w:r w:rsidRPr="008B79E0">
              <w:t>mΩ@25</w:t>
            </w:r>
            <w:r w:rsidRPr="008B79E0">
              <w:rPr>
                <w:rFonts w:hint="eastAsia"/>
              </w:rPr>
              <w:t>℃</w:t>
            </w:r>
          </w:p>
        </w:tc>
      </w:tr>
      <w:tr w:rsidR="00DF75F5" w:rsidRPr="00DF75F5" w:rsidTr="00CB32D5">
        <w:trPr>
          <w:jc w:val="center"/>
        </w:trPr>
        <w:tc>
          <w:tcPr>
            <w:tcW w:w="1696" w:type="dxa"/>
          </w:tcPr>
          <w:p w:rsidR="00DF75F5" w:rsidRPr="00DF75F5" w:rsidRDefault="00DF75F5" w:rsidP="00DF75F5">
            <w:r w:rsidRPr="00DF75F5">
              <w:t>50% SOC</w:t>
            </w:r>
          </w:p>
        </w:tc>
        <w:tc>
          <w:tcPr>
            <w:tcW w:w="2694" w:type="dxa"/>
          </w:tcPr>
          <w:p w:rsidR="00DF75F5" w:rsidRPr="00DF75F5" w:rsidRDefault="008B79E0" w:rsidP="00DF75F5">
            <w:r w:rsidRPr="008B79E0">
              <w:rPr>
                <w:rFonts w:hint="eastAsia"/>
              </w:rPr>
              <w:t>≤</w:t>
            </w:r>
            <w:r>
              <w:t>0.4</w:t>
            </w:r>
            <w:r w:rsidRPr="008B79E0">
              <w:t>mΩ@25</w:t>
            </w:r>
            <w:r w:rsidRPr="008B79E0">
              <w:rPr>
                <w:rFonts w:hint="eastAsia"/>
              </w:rPr>
              <w:t>℃</w:t>
            </w:r>
          </w:p>
        </w:tc>
      </w:tr>
      <w:tr w:rsidR="00DF75F5" w:rsidRPr="00DF75F5" w:rsidTr="00CB32D5">
        <w:trPr>
          <w:jc w:val="center"/>
        </w:trPr>
        <w:tc>
          <w:tcPr>
            <w:tcW w:w="1696" w:type="dxa"/>
          </w:tcPr>
          <w:p w:rsidR="00DF75F5" w:rsidRPr="00DF75F5" w:rsidRDefault="00DF75F5" w:rsidP="00DF75F5">
            <w:r w:rsidRPr="00DF75F5">
              <w:t>100% SOC</w:t>
            </w:r>
          </w:p>
        </w:tc>
        <w:tc>
          <w:tcPr>
            <w:tcW w:w="2694" w:type="dxa"/>
          </w:tcPr>
          <w:p w:rsidR="00DF75F5" w:rsidRPr="00DF75F5" w:rsidRDefault="008B79E0" w:rsidP="00DF75F5">
            <w:r w:rsidRPr="008B79E0">
              <w:rPr>
                <w:rFonts w:hint="eastAsia"/>
              </w:rPr>
              <w:t>≤</w:t>
            </w:r>
            <w:r>
              <w:t>0.4</w:t>
            </w:r>
            <w:r w:rsidRPr="008B79E0">
              <w:t>mΩ@25</w:t>
            </w:r>
            <w:r w:rsidRPr="008B79E0">
              <w:rPr>
                <w:rFonts w:hint="eastAsia"/>
              </w:rPr>
              <w:t>℃</w:t>
            </w:r>
          </w:p>
        </w:tc>
      </w:tr>
    </w:tbl>
    <w:p w:rsidR="0088680D" w:rsidRDefault="0088680D">
      <w:pPr>
        <w:pStyle w:val="a3"/>
      </w:pPr>
    </w:p>
    <w:p w:rsidR="0088680D" w:rsidRPr="00511362" w:rsidRDefault="00B06A60">
      <w:pPr>
        <w:pStyle w:val="3"/>
        <w:rPr>
          <w:rFonts w:eastAsia="宋体"/>
        </w:rPr>
      </w:pPr>
      <w:bookmarkStart w:id="16" w:name="_Toc81859031"/>
      <w:r w:rsidRPr="00511362">
        <w:rPr>
          <w:rFonts w:eastAsia="宋体"/>
        </w:rPr>
        <w:t>电芯直流阻抗</w:t>
      </w:r>
      <w:bookmarkEnd w:id="16"/>
    </w:p>
    <w:p w:rsidR="0088680D" w:rsidRDefault="00B06A60">
      <w:pPr>
        <w:pStyle w:val="a3"/>
      </w:pPr>
      <w:r>
        <w:t>测试方法：</w:t>
      </w:r>
    </w:p>
    <w:p w:rsidR="0088680D" w:rsidRDefault="00B06A60">
      <w:pPr>
        <w:pStyle w:val="a3"/>
      </w:pPr>
      <w:r>
        <w:t>1</w:t>
      </w:r>
      <w:r>
        <w:t>）</w:t>
      </w:r>
      <w:r>
        <w:rPr>
          <w:rFonts w:hint="eastAsia"/>
        </w:rPr>
        <w:t>常温下</w:t>
      </w:r>
      <w:r>
        <w:t>电芯以</w:t>
      </w:r>
      <w:r>
        <w:t>0.2C</w:t>
      </w:r>
      <w:r>
        <w:t>恒</w:t>
      </w:r>
      <w:proofErr w:type="gramStart"/>
      <w:r>
        <w:t>流放电至截止电压</w:t>
      </w:r>
      <w:proofErr w:type="gramEnd"/>
      <w:r>
        <w:t>2.5V</w:t>
      </w:r>
      <w:r>
        <w:t>，搁置</w:t>
      </w:r>
      <w:r>
        <w:t>30min</w:t>
      </w:r>
      <w:r>
        <w:t>；</w:t>
      </w:r>
    </w:p>
    <w:p w:rsidR="0088680D" w:rsidRDefault="00B06A60">
      <w:pPr>
        <w:pStyle w:val="a3"/>
      </w:pPr>
      <w:r>
        <w:t>2</w:t>
      </w:r>
      <w:r>
        <w:t>）电芯以</w:t>
      </w:r>
      <w:r>
        <w:t>0.2C</w:t>
      </w:r>
      <w:r>
        <w:t>恒流充电至截止电压</w:t>
      </w:r>
      <w:r>
        <w:t>3.65V</w:t>
      </w:r>
      <w:r>
        <w:t>，再转恒压充电至电流减小到</w:t>
      </w:r>
      <w:r>
        <w:t>0.05C</w:t>
      </w:r>
      <w:r>
        <w:t>时截止，搁置</w:t>
      </w:r>
      <w:r>
        <w:t>30min</w:t>
      </w:r>
      <w:r>
        <w:t>；</w:t>
      </w:r>
    </w:p>
    <w:p w:rsidR="0088680D" w:rsidRDefault="00B06A60">
      <w:pPr>
        <w:pStyle w:val="a3"/>
      </w:pPr>
      <w:r>
        <w:t>3</w:t>
      </w:r>
      <w:r>
        <w:t>）电芯以</w:t>
      </w:r>
      <w:r>
        <w:t>0.2C</w:t>
      </w:r>
      <w:r>
        <w:rPr>
          <w:rFonts w:hint="eastAsia"/>
        </w:rPr>
        <w:t>放电调至</w:t>
      </w:r>
      <w:r w:rsidR="006900DF">
        <w:rPr>
          <w:rFonts w:hint="eastAsia"/>
        </w:rPr>
        <w:t>出货</w:t>
      </w:r>
      <w:r w:rsidR="00975F59">
        <w:rPr>
          <w:rFonts w:hint="eastAsia"/>
        </w:rPr>
        <w:t>4</w:t>
      </w:r>
      <w:r w:rsidR="00975F59">
        <w:t>0</w:t>
      </w:r>
      <w:r>
        <w:rPr>
          <w:rFonts w:hint="eastAsia"/>
        </w:rPr>
        <w:t>%</w:t>
      </w:r>
      <w:r>
        <w:t>SOC</w:t>
      </w:r>
      <w:r>
        <w:rPr>
          <w:rFonts w:hint="eastAsia"/>
        </w:rPr>
        <w:t>；搁置</w:t>
      </w:r>
      <w:r>
        <w:rPr>
          <w:rFonts w:hint="eastAsia"/>
        </w:rPr>
        <w:t>3</w:t>
      </w:r>
      <w:r>
        <w:t>0</w:t>
      </w:r>
      <w:r>
        <w:rPr>
          <w:rFonts w:hint="eastAsia"/>
        </w:rPr>
        <w:t>min</w:t>
      </w:r>
    </w:p>
    <w:p w:rsidR="0088680D" w:rsidRDefault="00511362">
      <w:pPr>
        <w:pStyle w:val="a3"/>
      </w:pPr>
      <w:r>
        <w:t xml:space="preserve"> 4</w:t>
      </w:r>
      <w:r w:rsidR="00B06A60">
        <w:t>）</w:t>
      </w:r>
      <w:r w:rsidR="00B06A60">
        <w:rPr>
          <w:rFonts w:hint="eastAsia"/>
        </w:rPr>
        <w:t>常温下</w:t>
      </w:r>
      <w:r w:rsidR="00B06A60">
        <w:t>电芯以</w:t>
      </w:r>
      <w:r w:rsidR="00A63E3A">
        <w:t>280</w:t>
      </w:r>
      <w:r w:rsidR="00B06A60">
        <w:t>A</w:t>
      </w:r>
      <w:r w:rsidR="00B06A60">
        <w:t>恒流放电</w:t>
      </w:r>
      <w:r w:rsidR="00B06A60">
        <w:t>10</w:t>
      </w:r>
      <w:r w:rsidR="00B06A60">
        <w:t>秒，放电完搁置</w:t>
      </w:r>
      <w:r w:rsidR="00B06A60">
        <w:t>30min</w:t>
      </w:r>
      <w:r w:rsidR="00B06A60">
        <w:t>；</w:t>
      </w:r>
    </w:p>
    <w:p w:rsidR="0088680D" w:rsidRDefault="00B06A60">
      <w:pPr>
        <w:pStyle w:val="a3"/>
      </w:pPr>
      <w:r>
        <w:t>以上为室温下放电结束时的电压差除以对应的电流差的比值即为该</w:t>
      </w:r>
      <w:r>
        <w:t>SOC</w:t>
      </w:r>
      <w:r>
        <w:t>下的</w:t>
      </w:r>
      <w:r>
        <w:t>DCR</w:t>
      </w:r>
      <w:r>
        <w:t>；</w:t>
      </w:r>
    </w:p>
    <w:p w:rsidR="0088680D" w:rsidRDefault="00B06A60">
      <w:pPr>
        <w:pStyle w:val="a3"/>
      </w:pPr>
      <w:r>
        <w:t>判定标准：</w:t>
      </w:r>
    </w:p>
    <w:p w:rsidR="0088680D" w:rsidRDefault="00B06A60">
      <w:pPr>
        <w:pStyle w:val="a3"/>
      </w:pPr>
      <w:r>
        <w:t>表</w:t>
      </w:r>
      <w:r>
        <w:t xml:space="preserve">4 </w:t>
      </w:r>
      <w:r>
        <w:t>不同</w:t>
      </w:r>
      <w:r>
        <w:t>SOC</w:t>
      </w:r>
      <w:r>
        <w:t>状态下的直流内阻</w:t>
      </w:r>
    </w:p>
    <w:tbl>
      <w:tblPr>
        <w:tblStyle w:val="af0"/>
        <w:tblW w:w="0" w:type="auto"/>
        <w:jc w:val="center"/>
        <w:tblLook w:val="04A0" w:firstRow="1" w:lastRow="0" w:firstColumn="1" w:lastColumn="0" w:noHBand="0" w:noVBand="1"/>
      </w:tblPr>
      <w:tblGrid>
        <w:gridCol w:w="2263"/>
        <w:gridCol w:w="2552"/>
      </w:tblGrid>
      <w:tr w:rsidR="0088680D">
        <w:trPr>
          <w:jc w:val="center"/>
        </w:trPr>
        <w:tc>
          <w:tcPr>
            <w:tcW w:w="2263" w:type="dxa"/>
          </w:tcPr>
          <w:p w:rsidR="0088680D" w:rsidRDefault="00B06A60">
            <w:pPr>
              <w:pStyle w:val="a3"/>
            </w:pPr>
            <w:r>
              <w:t>SOC</w:t>
            </w:r>
            <w:r>
              <w:t>状态</w:t>
            </w:r>
          </w:p>
        </w:tc>
        <w:tc>
          <w:tcPr>
            <w:tcW w:w="2552" w:type="dxa"/>
          </w:tcPr>
          <w:p w:rsidR="0088680D" w:rsidRDefault="00B06A60">
            <w:pPr>
              <w:pStyle w:val="a3"/>
            </w:pPr>
            <w:r>
              <w:t>直流内阻</w:t>
            </w:r>
          </w:p>
        </w:tc>
      </w:tr>
      <w:tr w:rsidR="0088680D">
        <w:trPr>
          <w:jc w:val="center"/>
        </w:trPr>
        <w:tc>
          <w:tcPr>
            <w:tcW w:w="2263" w:type="dxa"/>
          </w:tcPr>
          <w:p w:rsidR="0088680D" w:rsidRDefault="006900DF">
            <w:pPr>
              <w:pStyle w:val="a3"/>
            </w:pPr>
            <w:r>
              <w:rPr>
                <w:rFonts w:hint="eastAsia"/>
              </w:rPr>
              <w:t>出货</w:t>
            </w:r>
            <w:r w:rsidR="00975F59">
              <w:rPr>
                <w:rFonts w:hint="eastAsia"/>
              </w:rPr>
              <w:t>4</w:t>
            </w:r>
            <w:r w:rsidR="00975F59">
              <w:t>0</w:t>
            </w:r>
            <w:r w:rsidR="00B06A60">
              <w:t>%SOC</w:t>
            </w:r>
          </w:p>
        </w:tc>
        <w:tc>
          <w:tcPr>
            <w:tcW w:w="2552" w:type="dxa"/>
          </w:tcPr>
          <w:p w:rsidR="0088680D" w:rsidRDefault="00B06A60" w:rsidP="00047BF7">
            <w:pPr>
              <w:pStyle w:val="a3"/>
            </w:pPr>
            <w:r>
              <w:rPr>
                <w:rFonts w:hint="eastAsia"/>
              </w:rPr>
              <w:t>≤</w:t>
            </w:r>
            <w:r w:rsidR="00047BF7">
              <w:t>1.5</w:t>
            </w:r>
            <w:r>
              <w:t>mΩ</w:t>
            </w:r>
            <w:r w:rsidR="008B79E0" w:rsidRPr="008B79E0">
              <w:t>@25</w:t>
            </w:r>
            <w:r w:rsidR="008B79E0" w:rsidRPr="008B79E0">
              <w:rPr>
                <w:rFonts w:hint="eastAsia"/>
              </w:rPr>
              <w:t>℃</w:t>
            </w:r>
          </w:p>
        </w:tc>
      </w:tr>
    </w:tbl>
    <w:p w:rsidR="0088680D" w:rsidRDefault="0088680D">
      <w:pPr>
        <w:pStyle w:val="a3"/>
      </w:pPr>
    </w:p>
    <w:p w:rsidR="0088680D" w:rsidRPr="00154FA6" w:rsidRDefault="00B06A60">
      <w:pPr>
        <w:pStyle w:val="3"/>
        <w:rPr>
          <w:rFonts w:eastAsia="宋体"/>
        </w:rPr>
      </w:pPr>
      <w:bookmarkStart w:id="17" w:name="_Toc81859032"/>
      <w:r w:rsidRPr="00154FA6">
        <w:rPr>
          <w:rFonts w:eastAsia="宋体"/>
        </w:rPr>
        <w:t>充放电能量效率</w:t>
      </w:r>
      <w:bookmarkEnd w:id="17"/>
    </w:p>
    <w:p w:rsidR="0088680D" w:rsidRDefault="00B06A60">
      <w:pPr>
        <w:pStyle w:val="a3"/>
      </w:pPr>
      <w:r>
        <w:t>测试方法：</w:t>
      </w:r>
    </w:p>
    <w:p w:rsidR="0088680D" w:rsidRDefault="00B06A60">
      <w:pPr>
        <w:pStyle w:val="a3"/>
      </w:pPr>
      <w:r>
        <w:rPr>
          <w:rFonts w:hint="eastAsia"/>
        </w:rPr>
        <w:t>常温下</w:t>
      </w:r>
    </w:p>
    <w:p w:rsidR="0088680D" w:rsidRDefault="00B06A60">
      <w:pPr>
        <w:pStyle w:val="a3"/>
      </w:pPr>
      <w:r>
        <w:t>1</w:t>
      </w:r>
      <w:r>
        <w:t>）电芯以</w:t>
      </w:r>
      <w:r>
        <w:t>0.5C</w:t>
      </w:r>
      <w:r>
        <w:t>恒</w:t>
      </w:r>
      <w:proofErr w:type="gramStart"/>
      <w:r>
        <w:t>流放电至截止电压</w:t>
      </w:r>
      <w:proofErr w:type="gramEnd"/>
      <w:r w:rsidR="00A40E5A" w:rsidRPr="00903789">
        <w:rPr>
          <w:color w:val="0070C0"/>
        </w:rPr>
        <w:t>2.</w:t>
      </w:r>
      <w:r w:rsidR="001F05E2" w:rsidRPr="00903789">
        <w:rPr>
          <w:color w:val="0070C0"/>
        </w:rPr>
        <w:t>5</w:t>
      </w:r>
      <w:r w:rsidR="00A40E5A" w:rsidRPr="00903789">
        <w:rPr>
          <w:color w:val="0070C0"/>
        </w:rPr>
        <w:t>V</w:t>
      </w:r>
      <w:r>
        <w:t>，搁置</w:t>
      </w:r>
      <w:r>
        <w:t>30min</w:t>
      </w:r>
      <w:r>
        <w:t>；</w:t>
      </w:r>
    </w:p>
    <w:p w:rsidR="0088680D" w:rsidRDefault="00B06A60">
      <w:pPr>
        <w:pStyle w:val="a3"/>
      </w:pPr>
      <w:r>
        <w:t>2</w:t>
      </w:r>
      <w:r>
        <w:t>）电芯以</w:t>
      </w:r>
      <w:r>
        <w:t>0.5C</w:t>
      </w:r>
      <w:r>
        <w:t>恒流充电至截止电压</w:t>
      </w:r>
      <w:r w:rsidR="00A40E5A" w:rsidRPr="00903789">
        <w:rPr>
          <w:color w:val="0070C0"/>
        </w:rPr>
        <w:t>3.65V</w:t>
      </w:r>
      <w:r>
        <w:t>，记录充电能量为</w:t>
      </w:r>
      <w:r>
        <w:t>E1</w:t>
      </w:r>
      <w:r>
        <w:t>，搁置</w:t>
      </w:r>
      <w:r>
        <w:t>30min</w:t>
      </w:r>
      <w:r>
        <w:t>；</w:t>
      </w:r>
    </w:p>
    <w:p w:rsidR="0088680D" w:rsidRDefault="00B06A60">
      <w:pPr>
        <w:pStyle w:val="a3"/>
      </w:pPr>
      <w:r>
        <w:t>3</w:t>
      </w:r>
      <w:r>
        <w:t>）电芯以</w:t>
      </w:r>
      <w:r>
        <w:t>0.5C</w:t>
      </w:r>
      <w:r>
        <w:t>恒</w:t>
      </w:r>
      <w:proofErr w:type="gramStart"/>
      <w:r>
        <w:t>流放电至截止电压</w:t>
      </w:r>
      <w:proofErr w:type="gramEnd"/>
      <w:r w:rsidR="00A40E5A" w:rsidRPr="00903789">
        <w:rPr>
          <w:color w:val="0070C0"/>
        </w:rPr>
        <w:t>2.</w:t>
      </w:r>
      <w:r w:rsidR="001F05E2" w:rsidRPr="00903789">
        <w:rPr>
          <w:color w:val="0070C0"/>
        </w:rPr>
        <w:t>5</w:t>
      </w:r>
      <w:r w:rsidR="00A40E5A" w:rsidRPr="00903789">
        <w:rPr>
          <w:color w:val="0070C0"/>
        </w:rPr>
        <w:t>V</w:t>
      </w:r>
      <w:r>
        <w:t>，记录放电能量为</w:t>
      </w:r>
      <w:r>
        <w:t>E2</w:t>
      </w:r>
      <w:r>
        <w:t>，计算</w:t>
      </w:r>
      <w:r>
        <w:t>η=E2/E1</w:t>
      </w:r>
      <w:r>
        <w:t>。</w:t>
      </w:r>
    </w:p>
    <w:p w:rsidR="0088680D" w:rsidRDefault="00B06A60">
      <w:pPr>
        <w:pStyle w:val="a3"/>
      </w:pPr>
      <w:r>
        <w:lastRenderedPageBreak/>
        <w:t>判定标准：</w:t>
      </w:r>
    </w:p>
    <w:p w:rsidR="0088680D" w:rsidRDefault="00B06A60">
      <w:pPr>
        <w:pStyle w:val="a3"/>
      </w:pPr>
      <w:r>
        <w:t>表</w:t>
      </w:r>
      <w:r>
        <w:t xml:space="preserve">5  </w:t>
      </w:r>
      <w:r>
        <w:t>充放电能量效率</w:t>
      </w:r>
    </w:p>
    <w:tbl>
      <w:tblPr>
        <w:tblStyle w:val="af0"/>
        <w:tblW w:w="0" w:type="auto"/>
        <w:jc w:val="center"/>
        <w:tblLook w:val="04A0" w:firstRow="1" w:lastRow="0" w:firstColumn="1" w:lastColumn="0" w:noHBand="0" w:noVBand="1"/>
      </w:tblPr>
      <w:tblGrid>
        <w:gridCol w:w="1838"/>
        <w:gridCol w:w="2268"/>
      </w:tblGrid>
      <w:tr w:rsidR="0088680D">
        <w:trPr>
          <w:jc w:val="center"/>
        </w:trPr>
        <w:tc>
          <w:tcPr>
            <w:tcW w:w="1838" w:type="dxa"/>
          </w:tcPr>
          <w:p w:rsidR="0088680D" w:rsidRDefault="00B06A60">
            <w:pPr>
              <w:pStyle w:val="a3"/>
            </w:pPr>
            <w:r>
              <w:t>倍率</w:t>
            </w:r>
          </w:p>
        </w:tc>
        <w:tc>
          <w:tcPr>
            <w:tcW w:w="2268" w:type="dxa"/>
          </w:tcPr>
          <w:p w:rsidR="0088680D" w:rsidRDefault="00B06A60">
            <w:pPr>
              <w:pStyle w:val="a3"/>
            </w:pPr>
            <w:r>
              <w:t>能量效率</w:t>
            </w:r>
          </w:p>
        </w:tc>
      </w:tr>
      <w:tr w:rsidR="0088680D">
        <w:trPr>
          <w:jc w:val="center"/>
        </w:trPr>
        <w:tc>
          <w:tcPr>
            <w:tcW w:w="1838" w:type="dxa"/>
          </w:tcPr>
          <w:p w:rsidR="0088680D" w:rsidRDefault="00B06A60">
            <w:pPr>
              <w:pStyle w:val="a3"/>
            </w:pPr>
            <w:r>
              <w:t>0.5C</w:t>
            </w:r>
          </w:p>
        </w:tc>
        <w:tc>
          <w:tcPr>
            <w:tcW w:w="2268" w:type="dxa"/>
          </w:tcPr>
          <w:p w:rsidR="0088680D" w:rsidRDefault="00B06A60" w:rsidP="00CC7E39">
            <w:pPr>
              <w:pStyle w:val="a3"/>
            </w:pPr>
            <w:r>
              <w:rPr>
                <w:rFonts w:hint="eastAsia"/>
              </w:rPr>
              <w:t>≥</w:t>
            </w:r>
            <w:r>
              <w:rPr>
                <w:rFonts w:hint="eastAsia"/>
              </w:rPr>
              <w:t>9</w:t>
            </w:r>
            <w:r w:rsidR="00CC7E39">
              <w:t>3.5</w:t>
            </w:r>
            <w:r>
              <w:rPr>
                <w:rFonts w:hint="eastAsia"/>
              </w:rPr>
              <w:t>%</w:t>
            </w:r>
          </w:p>
        </w:tc>
      </w:tr>
    </w:tbl>
    <w:p w:rsidR="0088680D" w:rsidRDefault="0088680D">
      <w:pPr>
        <w:pStyle w:val="a3"/>
      </w:pPr>
    </w:p>
    <w:p w:rsidR="0088680D" w:rsidRDefault="0088680D">
      <w:pPr>
        <w:pStyle w:val="a3"/>
      </w:pPr>
    </w:p>
    <w:p w:rsidR="0088680D" w:rsidRDefault="00B06A60">
      <w:pPr>
        <w:pStyle w:val="3"/>
        <w:rPr>
          <w:rFonts w:eastAsia="宋体"/>
        </w:rPr>
      </w:pPr>
      <w:bookmarkStart w:id="18" w:name="_Toc81859033"/>
      <w:r>
        <w:rPr>
          <w:rFonts w:eastAsia="宋体"/>
        </w:rPr>
        <w:t>循环性能</w:t>
      </w:r>
      <w:bookmarkEnd w:id="18"/>
    </w:p>
    <w:p w:rsidR="0088680D" w:rsidRDefault="00B06A60">
      <w:pPr>
        <w:pStyle w:val="a3"/>
      </w:pPr>
      <w:r>
        <w:rPr>
          <w:rFonts w:hint="eastAsia"/>
        </w:rPr>
        <w:t>0</w:t>
      </w:r>
      <w:r>
        <w:t>.5C</w:t>
      </w:r>
      <w:r>
        <w:t>测试方法：</w:t>
      </w:r>
    </w:p>
    <w:p w:rsidR="0088680D" w:rsidRDefault="00B06A60">
      <w:pPr>
        <w:pStyle w:val="a3"/>
      </w:pPr>
      <w:r>
        <w:t>1</w:t>
      </w:r>
      <w:r>
        <w:t>）电芯以</w:t>
      </w:r>
      <w:r>
        <w:t>0.2C</w:t>
      </w:r>
      <w:r>
        <w:t>恒</w:t>
      </w:r>
      <w:proofErr w:type="gramStart"/>
      <w:r>
        <w:t>流放电至</w:t>
      </w:r>
      <w:proofErr w:type="gramEnd"/>
      <w:r>
        <w:t>2.5V</w:t>
      </w:r>
      <w:r>
        <w:t>，搁置</w:t>
      </w:r>
      <w:r>
        <w:t>30min</w:t>
      </w:r>
      <w:r>
        <w:t>；</w:t>
      </w:r>
    </w:p>
    <w:p w:rsidR="0088680D" w:rsidRDefault="00B06A60">
      <w:pPr>
        <w:pStyle w:val="a3"/>
      </w:pPr>
      <w:r>
        <w:t>2</w:t>
      </w:r>
      <w:r>
        <w:t>）电</w:t>
      </w:r>
      <w:proofErr w:type="gramStart"/>
      <w:r>
        <w:t>芯通过</w:t>
      </w:r>
      <w:proofErr w:type="gramEnd"/>
      <w:r>
        <w:t>标准充放电方式进行核容，记录容量；</w:t>
      </w:r>
      <w:r>
        <w:t xml:space="preserve"> </w:t>
      </w:r>
    </w:p>
    <w:p w:rsidR="0088680D" w:rsidRDefault="00B06A60">
      <w:pPr>
        <w:pStyle w:val="a3"/>
      </w:pPr>
      <w:r>
        <w:t>3</w:t>
      </w:r>
      <w:r>
        <w:t>）电</w:t>
      </w:r>
      <w:proofErr w:type="gramStart"/>
      <w:r>
        <w:t>芯分别</w:t>
      </w:r>
      <w:proofErr w:type="gramEnd"/>
      <w:r>
        <w:t>在</w:t>
      </w:r>
      <w:r>
        <w:t>25℃/35℃/45℃</w:t>
      </w:r>
      <w:r>
        <w:t>温箱内搁置</w:t>
      </w:r>
      <w:r>
        <w:t>4h</w:t>
      </w:r>
      <w:r>
        <w:t>；</w:t>
      </w:r>
    </w:p>
    <w:p w:rsidR="0088680D" w:rsidRDefault="00B06A60">
      <w:pPr>
        <w:pStyle w:val="a3"/>
      </w:pPr>
      <w:r>
        <w:t>4</w:t>
      </w:r>
      <w:r>
        <w:t>）电</w:t>
      </w:r>
      <w:proofErr w:type="gramStart"/>
      <w:r>
        <w:t>芯分别</w:t>
      </w:r>
      <w:proofErr w:type="gramEnd"/>
      <w:r>
        <w:t>以</w:t>
      </w:r>
      <w:r w:rsidR="00CC7E39">
        <w:t>0.5C/0.5C/0.5C</w:t>
      </w:r>
      <w:r>
        <w:t>恒流恒压充电至</w:t>
      </w:r>
      <w:r>
        <w:t>3.65V/0.05C</w:t>
      </w:r>
      <w:r>
        <w:t>截止；</w:t>
      </w:r>
    </w:p>
    <w:p w:rsidR="0088680D" w:rsidRDefault="00B06A60">
      <w:pPr>
        <w:pStyle w:val="a3"/>
      </w:pPr>
      <w:r>
        <w:t>5</w:t>
      </w:r>
      <w:r>
        <w:t>）搁置</w:t>
      </w:r>
      <w:r>
        <w:t>30min</w:t>
      </w:r>
      <w:r>
        <w:t>；</w:t>
      </w:r>
      <w:r>
        <w:t xml:space="preserve">   </w:t>
      </w:r>
    </w:p>
    <w:p w:rsidR="0088680D" w:rsidRDefault="00B06A60">
      <w:pPr>
        <w:pStyle w:val="a3"/>
      </w:pPr>
      <w:r>
        <w:t>6</w:t>
      </w:r>
      <w:r>
        <w:t>）电</w:t>
      </w:r>
      <w:proofErr w:type="gramStart"/>
      <w:r>
        <w:t>芯分别</w:t>
      </w:r>
      <w:proofErr w:type="gramEnd"/>
      <w:r>
        <w:t>以</w:t>
      </w:r>
      <w:r>
        <w:t>0.5C/0.5C/0.5C</w:t>
      </w:r>
      <w:r>
        <w:t>恒</w:t>
      </w:r>
      <w:proofErr w:type="gramStart"/>
      <w:r>
        <w:t>流放电至</w:t>
      </w:r>
      <w:proofErr w:type="gramEnd"/>
      <w:r>
        <w:t>2.5V</w:t>
      </w:r>
      <w:r>
        <w:t>；</w:t>
      </w:r>
      <w:r>
        <w:t xml:space="preserve"> </w:t>
      </w:r>
    </w:p>
    <w:p w:rsidR="0088680D" w:rsidRDefault="00B06A60">
      <w:pPr>
        <w:pStyle w:val="a3"/>
      </w:pPr>
      <w:r>
        <w:t>7</w:t>
      </w:r>
      <w:r>
        <w:t>）搁置</w:t>
      </w:r>
      <w:r>
        <w:t>30min</w:t>
      </w:r>
      <w:r>
        <w:t>；</w:t>
      </w:r>
    </w:p>
    <w:p w:rsidR="0088680D" w:rsidRDefault="00B06A60">
      <w:pPr>
        <w:pStyle w:val="a3"/>
      </w:pPr>
      <w:r>
        <w:t>8</w:t>
      </w:r>
      <w:r>
        <w:t>）</w:t>
      </w:r>
      <w:proofErr w:type="gramStart"/>
      <w:r>
        <w:t>工步</w:t>
      </w:r>
      <w:proofErr w:type="gramEnd"/>
      <w:r>
        <w:t>4-7</w:t>
      </w:r>
      <w:r>
        <w:t>循环</w:t>
      </w:r>
    </w:p>
    <w:p w:rsidR="0088680D" w:rsidRDefault="00B06A60">
      <w:pPr>
        <w:pStyle w:val="a3"/>
      </w:pPr>
      <w:r>
        <w:t>1C</w:t>
      </w:r>
      <w:r>
        <w:t>测试方法：</w:t>
      </w:r>
    </w:p>
    <w:p w:rsidR="0088680D" w:rsidRDefault="00B06A60">
      <w:pPr>
        <w:pStyle w:val="a3"/>
      </w:pPr>
      <w:r>
        <w:t>1</w:t>
      </w:r>
      <w:r>
        <w:t>）电芯以</w:t>
      </w:r>
      <w:r>
        <w:t>0.2C</w:t>
      </w:r>
      <w:r>
        <w:t>恒</w:t>
      </w:r>
      <w:proofErr w:type="gramStart"/>
      <w:r>
        <w:t>流放电至</w:t>
      </w:r>
      <w:proofErr w:type="gramEnd"/>
      <w:r>
        <w:t>2.5V</w:t>
      </w:r>
      <w:r>
        <w:t>，搁置</w:t>
      </w:r>
      <w:r>
        <w:t>30min</w:t>
      </w:r>
      <w:r>
        <w:t>；</w:t>
      </w:r>
    </w:p>
    <w:p w:rsidR="0088680D" w:rsidRDefault="00B06A60">
      <w:pPr>
        <w:pStyle w:val="a3"/>
      </w:pPr>
      <w:r>
        <w:t>2</w:t>
      </w:r>
      <w:r>
        <w:t>）电</w:t>
      </w:r>
      <w:proofErr w:type="gramStart"/>
      <w:r>
        <w:t>芯通过</w:t>
      </w:r>
      <w:proofErr w:type="gramEnd"/>
      <w:r>
        <w:t>标准充放电方式进行核容，记录容量；</w:t>
      </w:r>
      <w:r>
        <w:t xml:space="preserve"> </w:t>
      </w:r>
    </w:p>
    <w:p w:rsidR="0088680D" w:rsidRDefault="00B06A60">
      <w:pPr>
        <w:pStyle w:val="a3"/>
      </w:pPr>
      <w:r>
        <w:t>3</w:t>
      </w:r>
      <w:r>
        <w:t>）电</w:t>
      </w:r>
      <w:proofErr w:type="gramStart"/>
      <w:r>
        <w:t>芯分别</w:t>
      </w:r>
      <w:proofErr w:type="gramEnd"/>
      <w:r>
        <w:t>在</w:t>
      </w:r>
      <w:r>
        <w:t>25℃/35℃/45℃</w:t>
      </w:r>
      <w:r>
        <w:t>温箱内搁置</w:t>
      </w:r>
      <w:r>
        <w:t>4h</w:t>
      </w:r>
      <w:r>
        <w:t>；</w:t>
      </w:r>
    </w:p>
    <w:p w:rsidR="0088680D" w:rsidRDefault="00B06A60">
      <w:pPr>
        <w:pStyle w:val="a3"/>
      </w:pPr>
      <w:r>
        <w:t>4</w:t>
      </w:r>
      <w:r>
        <w:t>）电</w:t>
      </w:r>
      <w:proofErr w:type="gramStart"/>
      <w:r>
        <w:t>芯分别</w:t>
      </w:r>
      <w:proofErr w:type="gramEnd"/>
      <w:r>
        <w:t>以</w:t>
      </w:r>
      <w:r>
        <w:t>1C</w:t>
      </w:r>
      <w:r w:rsidR="00CC7E39">
        <w:t xml:space="preserve"> </w:t>
      </w:r>
      <w:r>
        <w:t>/1C</w:t>
      </w:r>
      <w:r w:rsidR="00CC7E39">
        <w:t xml:space="preserve"> </w:t>
      </w:r>
      <w:r>
        <w:t>/1C</w:t>
      </w:r>
      <w:r>
        <w:t>恒流恒压充电至</w:t>
      </w:r>
      <w:r>
        <w:t>3.65V/0.05C</w:t>
      </w:r>
      <w:r>
        <w:t>截止；</w:t>
      </w:r>
    </w:p>
    <w:p w:rsidR="0088680D" w:rsidRDefault="00B06A60">
      <w:pPr>
        <w:pStyle w:val="a3"/>
      </w:pPr>
      <w:r>
        <w:t>5</w:t>
      </w:r>
      <w:r>
        <w:t>）搁置</w:t>
      </w:r>
      <w:r>
        <w:t>60min</w:t>
      </w:r>
      <w:r>
        <w:t>；</w:t>
      </w:r>
      <w:r>
        <w:t xml:space="preserve">   </w:t>
      </w:r>
    </w:p>
    <w:p w:rsidR="0088680D" w:rsidRDefault="00B06A60">
      <w:pPr>
        <w:pStyle w:val="a3"/>
      </w:pPr>
      <w:r>
        <w:t>6</w:t>
      </w:r>
      <w:r>
        <w:t>）电</w:t>
      </w:r>
      <w:proofErr w:type="gramStart"/>
      <w:r>
        <w:t>芯分别</w:t>
      </w:r>
      <w:proofErr w:type="gramEnd"/>
      <w:r>
        <w:t>以</w:t>
      </w:r>
      <w:r>
        <w:t>1C</w:t>
      </w:r>
      <w:r w:rsidR="00CC7E39">
        <w:t xml:space="preserve"> </w:t>
      </w:r>
      <w:r>
        <w:t>/1C</w:t>
      </w:r>
      <w:r w:rsidR="00CC7E39">
        <w:t xml:space="preserve"> </w:t>
      </w:r>
      <w:r>
        <w:t>/1C</w:t>
      </w:r>
      <w:r>
        <w:t>恒</w:t>
      </w:r>
      <w:proofErr w:type="gramStart"/>
      <w:r>
        <w:t>流放电至</w:t>
      </w:r>
      <w:proofErr w:type="gramEnd"/>
      <w:r>
        <w:t>2.5V</w:t>
      </w:r>
      <w:r>
        <w:t>；</w:t>
      </w:r>
      <w:r>
        <w:t xml:space="preserve"> </w:t>
      </w:r>
    </w:p>
    <w:p w:rsidR="0088680D" w:rsidRDefault="00B06A60">
      <w:pPr>
        <w:pStyle w:val="a3"/>
      </w:pPr>
      <w:r>
        <w:t>7</w:t>
      </w:r>
      <w:r>
        <w:t>）搁置</w:t>
      </w:r>
      <w:r>
        <w:t>60min</w:t>
      </w:r>
      <w:r>
        <w:t>；</w:t>
      </w:r>
    </w:p>
    <w:p w:rsidR="0088680D" w:rsidRDefault="00B06A60">
      <w:pPr>
        <w:pStyle w:val="a3"/>
      </w:pPr>
      <w:r>
        <w:t>8</w:t>
      </w:r>
      <w:r>
        <w:t>）</w:t>
      </w:r>
      <w:proofErr w:type="gramStart"/>
      <w:r>
        <w:t>工步</w:t>
      </w:r>
      <w:proofErr w:type="gramEnd"/>
      <w:r>
        <w:t>4-7</w:t>
      </w:r>
      <w:r>
        <w:t>循环</w:t>
      </w:r>
    </w:p>
    <w:p w:rsidR="0088680D" w:rsidRDefault="00B06A60">
      <w:pPr>
        <w:pStyle w:val="a3"/>
      </w:pPr>
      <w:r>
        <w:t>备注：采集</w:t>
      </w:r>
      <w:r>
        <w:rPr>
          <w:rFonts w:hint="eastAsia"/>
        </w:rPr>
        <w:t>大面</w:t>
      </w:r>
      <w:r>
        <w:t>温度</w:t>
      </w:r>
      <w:r w:rsidR="00CC7E39">
        <w:rPr>
          <w:rFonts w:hint="eastAsia"/>
        </w:rPr>
        <w:t>，正负极柱温度</w:t>
      </w:r>
    </w:p>
    <w:p w:rsidR="0088680D" w:rsidRDefault="00B06A60">
      <w:pPr>
        <w:pStyle w:val="a3"/>
      </w:pPr>
      <w:r>
        <w:t>判定标准：</w:t>
      </w:r>
    </w:p>
    <w:p w:rsidR="0088680D" w:rsidRDefault="00B06A60">
      <w:pPr>
        <w:pStyle w:val="a3"/>
      </w:pPr>
      <w:r>
        <w:t>表</w:t>
      </w:r>
      <w:r>
        <w:t xml:space="preserve">6 </w:t>
      </w:r>
      <w:r>
        <w:t>电芯循环要求</w:t>
      </w:r>
    </w:p>
    <w:tbl>
      <w:tblPr>
        <w:tblStyle w:val="af0"/>
        <w:tblW w:w="0" w:type="auto"/>
        <w:jc w:val="center"/>
        <w:tblLook w:val="04A0" w:firstRow="1" w:lastRow="0" w:firstColumn="1" w:lastColumn="0" w:noHBand="0" w:noVBand="1"/>
      </w:tblPr>
      <w:tblGrid>
        <w:gridCol w:w="2251"/>
        <w:gridCol w:w="2262"/>
        <w:gridCol w:w="2285"/>
        <w:gridCol w:w="2223"/>
      </w:tblGrid>
      <w:tr w:rsidR="0088680D">
        <w:trPr>
          <w:trHeight w:val="338"/>
          <w:jc w:val="center"/>
        </w:trPr>
        <w:tc>
          <w:tcPr>
            <w:tcW w:w="2251" w:type="dxa"/>
          </w:tcPr>
          <w:p w:rsidR="0088680D" w:rsidRDefault="00B06A60">
            <w:pPr>
              <w:jc w:val="center"/>
              <w:rPr>
                <w:sz w:val="18"/>
                <w:szCs w:val="18"/>
              </w:rPr>
            </w:pPr>
            <w:r>
              <w:rPr>
                <w:sz w:val="18"/>
                <w:szCs w:val="18"/>
              </w:rPr>
              <w:t>环境温度（</w:t>
            </w:r>
            <w:r>
              <w:rPr>
                <w:sz w:val="18"/>
                <w:szCs w:val="18"/>
              </w:rPr>
              <w:t>℃</w:t>
            </w:r>
            <w:r>
              <w:rPr>
                <w:sz w:val="18"/>
                <w:szCs w:val="18"/>
              </w:rPr>
              <w:t>）</w:t>
            </w:r>
          </w:p>
        </w:tc>
        <w:tc>
          <w:tcPr>
            <w:tcW w:w="2262" w:type="dxa"/>
          </w:tcPr>
          <w:p w:rsidR="0088680D" w:rsidRDefault="00B06A60">
            <w:pPr>
              <w:jc w:val="center"/>
              <w:rPr>
                <w:sz w:val="18"/>
                <w:szCs w:val="18"/>
              </w:rPr>
            </w:pPr>
            <w:r>
              <w:rPr>
                <w:sz w:val="18"/>
                <w:szCs w:val="18"/>
              </w:rPr>
              <w:t>循环倍率（</w:t>
            </w:r>
            <w:r>
              <w:rPr>
                <w:sz w:val="18"/>
                <w:szCs w:val="18"/>
              </w:rPr>
              <w:t>C</w:t>
            </w:r>
            <w:r>
              <w:rPr>
                <w:sz w:val="18"/>
                <w:szCs w:val="18"/>
              </w:rPr>
              <w:t>）</w:t>
            </w:r>
          </w:p>
        </w:tc>
        <w:tc>
          <w:tcPr>
            <w:tcW w:w="2285" w:type="dxa"/>
          </w:tcPr>
          <w:p w:rsidR="0088680D" w:rsidRDefault="00B06A60">
            <w:pPr>
              <w:jc w:val="center"/>
              <w:rPr>
                <w:sz w:val="18"/>
                <w:szCs w:val="18"/>
              </w:rPr>
            </w:pPr>
            <w:r>
              <w:rPr>
                <w:sz w:val="18"/>
                <w:szCs w:val="18"/>
              </w:rPr>
              <w:t>循环寿命（</w:t>
            </w:r>
            <w:r>
              <w:rPr>
                <w:sz w:val="18"/>
                <w:szCs w:val="18"/>
              </w:rPr>
              <w:t>100%DOD</w:t>
            </w:r>
            <w:r>
              <w:rPr>
                <w:sz w:val="18"/>
                <w:szCs w:val="18"/>
              </w:rPr>
              <w:t>）</w:t>
            </w:r>
          </w:p>
        </w:tc>
        <w:tc>
          <w:tcPr>
            <w:tcW w:w="2223" w:type="dxa"/>
          </w:tcPr>
          <w:p w:rsidR="0088680D" w:rsidRDefault="00B06A60">
            <w:pPr>
              <w:jc w:val="center"/>
              <w:rPr>
                <w:sz w:val="18"/>
                <w:szCs w:val="18"/>
              </w:rPr>
            </w:pPr>
            <w:r>
              <w:rPr>
                <w:rFonts w:hint="eastAsia"/>
                <w:sz w:val="18"/>
                <w:szCs w:val="18"/>
              </w:rPr>
              <w:t>备注</w:t>
            </w:r>
          </w:p>
        </w:tc>
      </w:tr>
      <w:tr w:rsidR="00CC7E39">
        <w:trPr>
          <w:trHeight w:val="338"/>
          <w:jc w:val="center"/>
        </w:trPr>
        <w:tc>
          <w:tcPr>
            <w:tcW w:w="2251" w:type="dxa"/>
            <w:vAlign w:val="center"/>
          </w:tcPr>
          <w:p w:rsidR="00CC7E39" w:rsidRDefault="00CC7E39">
            <w:pPr>
              <w:jc w:val="center"/>
              <w:rPr>
                <w:sz w:val="18"/>
                <w:szCs w:val="18"/>
              </w:rPr>
            </w:pPr>
            <w:r>
              <w:rPr>
                <w:sz w:val="18"/>
                <w:szCs w:val="18"/>
              </w:rPr>
              <w:t>25</w:t>
            </w:r>
          </w:p>
        </w:tc>
        <w:tc>
          <w:tcPr>
            <w:tcW w:w="2262" w:type="dxa"/>
            <w:vAlign w:val="center"/>
          </w:tcPr>
          <w:p w:rsidR="00CC7E39" w:rsidRDefault="00CC7E39">
            <w:pPr>
              <w:jc w:val="center"/>
              <w:rPr>
                <w:sz w:val="18"/>
                <w:szCs w:val="18"/>
              </w:rPr>
            </w:pPr>
            <w:r>
              <w:rPr>
                <w:sz w:val="18"/>
                <w:szCs w:val="18"/>
              </w:rPr>
              <w:t>0.5C/0.5C</w:t>
            </w:r>
          </w:p>
        </w:tc>
        <w:tc>
          <w:tcPr>
            <w:tcW w:w="2285" w:type="dxa"/>
          </w:tcPr>
          <w:p w:rsidR="00CC7E39" w:rsidRDefault="00CC7E39">
            <w:pPr>
              <w:jc w:val="center"/>
              <w:rPr>
                <w:sz w:val="18"/>
                <w:szCs w:val="18"/>
              </w:rPr>
            </w:pPr>
            <w:r>
              <w:rPr>
                <w:rFonts w:hint="eastAsia"/>
                <w:sz w:val="18"/>
                <w:szCs w:val="18"/>
              </w:rPr>
              <w:t>满足</w:t>
            </w:r>
            <w:r>
              <w:rPr>
                <w:rFonts w:hint="eastAsia"/>
                <w:sz w:val="18"/>
                <w:szCs w:val="18"/>
              </w:rPr>
              <w:t>12000</w:t>
            </w:r>
            <w:r>
              <w:rPr>
                <w:rFonts w:hint="eastAsia"/>
                <w:sz w:val="18"/>
                <w:szCs w:val="18"/>
              </w:rPr>
              <w:t>次循环，剩余容量≥</w:t>
            </w:r>
            <w:r>
              <w:rPr>
                <w:rFonts w:hint="eastAsia"/>
                <w:sz w:val="18"/>
                <w:szCs w:val="18"/>
              </w:rPr>
              <w:t>60%</w:t>
            </w:r>
            <w:r>
              <w:rPr>
                <w:rFonts w:hint="eastAsia"/>
                <w:sz w:val="18"/>
                <w:szCs w:val="18"/>
              </w:rPr>
              <w:t>额定容量</w:t>
            </w:r>
          </w:p>
        </w:tc>
        <w:tc>
          <w:tcPr>
            <w:tcW w:w="2223" w:type="dxa"/>
            <w:vMerge w:val="restart"/>
          </w:tcPr>
          <w:p w:rsidR="00CC7E39" w:rsidRDefault="00CC7E39">
            <w:pPr>
              <w:jc w:val="center"/>
              <w:rPr>
                <w:sz w:val="18"/>
                <w:szCs w:val="18"/>
              </w:rPr>
            </w:pPr>
          </w:p>
        </w:tc>
      </w:tr>
      <w:tr w:rsidR="00CC7E39">
        <w:trPr>
          <w:trHeight w:val="325"/>
          <w:jc w:val="center"/>
        </w:trPr>
        <w:tc>
          <w:tcPr>
            <w:tcW w:w="2251" w:type="dxa"/>
            <w:vAlign w:val="center"/>
          </w:tcPr>
          <w:p w:rsidR="00CC7E39" w:rsidRDefault="00CC7E39">
            <w:pPr>
              <w:jc w:val="center"/>
              <w:rPr>
                <w:sz w:val="18"/>
                <w:szCs w:val="18"/>
              </w:rPr>
            </w:pPr>
            <w:r>
              <w:rPr>
                <w:sz w:val="18"/>
                <w:szCs w:val="18"/>
              </w:rPr>
              <w:t>35</w:t>
            </w:r>
          </w:p>
        </w:tc>
        <w:tc>
          <w:tcPr>
            <w:tcW w:w="2262" w:type="dxa"/>
            <w:vAlign w:val="center"/>
          </w:tcPr>
          <w:p w:rsidR="00CC7E39" w:rsidRDefault="00CC7E39">
            <w:pPr>
              <w:jc w:val="center"/>
              <w:rPr>
                <w:sz w:val="18"/>
                <w:szCs w:val="18"/>
              </w:rPr>
            </w:pPr>
            <w:r>
              <w:rPr>
                <w:sz w:val="18"/>
                <w:szCs w:val="18"/>
              </w:rPr>
              <w:t>0.5C/0.5C</w:t>
            </w:r>
          </w:p>
        </w:tc>
        <w:tc>
          <w:tcPr>
            <w:tcW w:w="2285" w:type="dxa"/>
          </w:tcPr>
          <w:p w:rsidR="00CC7E39" w:rsidRDefault="00CC7E39">
            <w:pPr>
              <w:jc w:val="center"/>
              <w:rPr>
                <w:sz w:val="18"/>
                <w:szCs w:val="18"/>
              </w:rPr>
            </w:pPr>
            <w:r>
              <w:rPr>
                <w:rFonts w:hint="eastAsia"/>
                <w:sz w:val="18"/>
                <w:szCs w:val="18"/>
              </w:rPr>
              <w:t>满足</w:t>
            </w:r>
            <w:r>
              <w:rPr>
                <w:rFonts w:hint="eastAsia"/>
                <w:sz w:val="18"/>
                <w:szCs w:val="18"/>
              </w:rPr>
              <w:t>9000</w:t>
            </w:r>
            <w:r>
              <w:rPr>
                <w:rFonts w:hint="eastAsia"/>
                <w:sz w:val="18"/>
                <w:szCs w:val="18"/>
              </w:rPr>
              <w:t>次循环，剩余容量≥</w:t>
            </w:r>
            <w:r>
              <w:rPr>
                <w:rFonts w:hint="eastAsia"/>
                <w:sz w:val="18"/>
                <w:szCs w:val="18"/>
              </w:rPr>
              <w:t>60%</w:t>
            </w:r>
            <w:r>
              <w:rPr>
                <w:rFonts w:hint="eastAsia"/>
                <w:sz w:val="18"/>
                <w:szCs w:val="18"/>
              </w:rPr>
              <w:t>额定容量</w:t>
            </w:r>
          </w:p>
        </w:tc>
        <w:tc>
          <w:tcPr>
            <w:tcW w:w="2223" w:type="dxa"/>
            <w:vMerge/>
          </w:tcPr>
          <w:p w:rsidR="00CC7E39" w:rsidRDefault="00CC7E39">
            <w:pPr>
              <w:jc w:val="center"/>
              <w:rPr>
                <w:sz w:val="18"/>
                <w:szCs w:val="18"/>
              </w:rPr>
            </w:pPr>
          </w:p>
        </w:tc>
      </w:tr>
      <w:tr w:rsidR="00CC7E39">
        <w:trPr>
          <w:trHeight w:val="338"/>
          <w:jc w:val="center"/>
        </w:trPr>
        <w:tc>
          <w:tcPr>
            <w:tcW w:w="2251" w:type="dxa"/>
            <w:vAlign w:val="center"/>
          </w:tcPr>
          <w:p w:rsidR="00CC7E39" w:rsidRDefault="00CC7E39">
            <w:pPr>
              <w:jc w:val="center"/>
              <w:rPr>
                <w:sz w:val="18"/>
                <w:szCs w:val="18"/>
              </w:rPr>
            </w:pPr>
            <w:r>
              <w:rPr>
                <w:sz w:val="18"/>
                <w:szCs w:val="18"/>
              </w:rPr>
              <w:t>45</w:t>
            </w:r>
          </w:p>
        </w:tc>
        <w:tc>
          <w:tcPr>
            <w:tcW w:w="2262" w:type="dxa"/>
            <w:vAlign w:val="center"/>
          </w:tcPr>
          <w:p w:rsidR="00CC7E39" w:rsidRDefault="00CC7E39">
            <w:pPr>
              <w:jc w:val="center"/>
              <w:rPr>
                <w:sz w:val="18"/>
                <w:szCs w:val="18"/>
              </w:rPr>
            </w:pPr>
            <w:r>
              <w:rPr>
                <w:sz w:val="18"/>
                <w:szCs w:val="18"/>
              </w:rPr>
              <w:t>0.5C/0.5C</w:t>
            </w:r>
          </w:p>
        </w:tc>
        <w:tc>
          <w:tcPr>
            <w:tcW w:w="2285" w:type="dxa"/>
          </w:tcPr>
          <w:p w:rsidR="00CC7E39" w:rsidRDefault="00CC7E39">
            <w:pPr>
              <w:jc w:val="center"/>
              <w:rPr>
                <w:sz w:val="18"/>
                <w:szCs w:val="18"/>
              </w:rPr>
            </w:pPr>
            <w:r>
              <w:rPr>
                <w:rFonts w:hint="eastAsia"/>
                <w:sz w:val="18"/>
                <w:szCs w:val="18"/>
              </w:rPr>
              <w:t>满足</w:t>
            </w:r>
            <w:r>
              <w:rPr>
                <w:rFonts w:hint="eastAsia"/>
                <w:sz w:val="18"/>
                <w:szCs w:val="18"/>
              </w:rPr>
              <w:t>6500</w:t>
            </w:r>
            <w:r>
              <w:rPr>
                <w:rFonts w:hint="eastAsia"/>
                <w:sz w:val="18"/>
                <w:szCs w:val="18"/>
              </w:rPr>
              <w:t>次循环，剩余容量≥</w:t>
            </w:r>
            <w:r>
              <w:rPr>
                <w:rFonts w:hint="eastAsia"/>
                <w:sz w:val="18"/>
                <w:szCs w:val="18"/>
              </w:rPr>
              <w:t>60%</w:t>
            </w:r>
            <w:r>
              <w:rPr>
                <w:rFonts w:hint="eastAsia"/>
                <w:sz w:val="18"/>
                <w:szCs w:val="18"/>
              </w:rPr>
              <w:t>额定容量</w:t>
            </w:r>
          </w:p>
        </w:tc>
        <w:tc>
          <w:tcPr>
            <w:tcW w:w="2223" w:type="dxa"/>
            <w:vMerge/>
          </w:tcPr>
          <w:p w:rsidR="00CC7E39" w:rsidRDefault="00CC7E39">
            <w:pPr>
              <w:jc w:val="center"/>
              <w:rPr>
                <w:sz w:val="18"/>
                <w:szCs w:val="18"/>
              </w:rPr>
            </w:pPr>
          </w:p>
        </w:tc>
      </w:tr>
    </w:tbl>
    <w:p w:rsidR="0088680D" w:rsidRDefault="0088680D">
      <w:pPr>
        <w:pStyle w:val="a3"/>
      </w:pPr>
    </w:p>
    <w:tbl>
      <w:tblPr>
        <w:tblStyle w:val="af0"/>
        <w:tblW w:w="0" w:type="auto"/>
        <w:tblLook w:val="04A0" w:firstRow="1" w:lastRow="0" w:firstColumn="1" w:lastColumn="0" w:noHBand="0" w:noVBand="1"/>
      </w:tblPr>
      <w:tblGrid>
        <w:gridCol w:w="2251"/>
        <w:gridCol w:w="2262"/>
        <w:gridCol w:w="2285"/>
        <w:gridCol w:w="2223"/>
      </w:tblGrid>
      <w:tr w:rsidR="0088680D">
        <w:trPr>
          <w:trHeight w:val="338"/>
        </w:trPr>
        <w:tc>
          <w:tcPr>
            <w:tcW w:w="2251" w:type="dxa"/>
          </w:tcPr>
          <w:p w:rsidR="0088680D" w:rsidRDefault="00B06A60">
            <w:pPr>
              <w:jc w:val="center"/>
              <w:rPr>
                <w:sz w:val="18"/>
                <w:szCs w:val="18"/>
              </w:rPr>
            </w:pPr>
            <w:r>
              <w:rPr>
                <w:sz w:val="18"/>
                <w:szCs w:val="18"/>
              </w:rPr>
              <w:lastRenderedPageBreak/>
              <w:t>环境温度（</w:t>
            </w:r>
            <w:r>
              <w:rPr>
                <w:sz w:val="18"/>
                <w:szCs w:val="18"/>
              </w:rPr>
              <w:t>℃</w:t>
            </w:r>
            <w:r>
              <w:rPr>
                <w:sz w:val="18"/>
                <w:szCs w:val="18"/>
              </w:rPr>
              <w:t>）</w:t>
            </w:r>
          </w:p>
        </w:tc>
        <w:tc>
          <w:tcPr>
            <w:tcW w:w="2262" w:type="dxa"/>
          </w:tcPr>
          <w:p w:rsidR="0088680D" w:rsidRDefault="00B06A60">
            <w:pPr>
              <w:jc w:val="center"/>
              <w:rPr>
                <w:sz w:val="18"/>
                <w:szCs w:val="18"/>
              </w:rPr>
            </w:pPr>
            <w:r>
              <w:rPr>
                <w:sz w:val="18"/>
                <w:szCs w:val="18"/>
              </w:rPr>
              <w:t>循环倍率（</w:t>
            </w:r>
            <w:r>
              <w:rPr>
                <w:sz w:val="18"/>
                <w:szCs w:val="18"/>
              </w:rPr>
              <w:t>C</w:t>
            </w:r>
            <w:r>
              <w:rPr>
                <w:sz w:val="18"/>
                <w:szCs w:val="18"/>
              </w:rPr>
              <w:t>）</w:t>
            </w:r>
          </w:p>
        </w:tc>
        <w:tc>
          <w:tcPr>
            <w:tcW w:w="2285" w:type="dxa"/>
          </w:tcPr>
          <w:p w:rsidR="0088680D" w:rsidRDefault="00B06A60">
            <w:pPr>
              <w:jc w:val="center"/>
              <w:rPr>
                <w:sz w:val="18"/>
                <w:szCs w:val="18"/>
              </w:rPr>
            </w:pPr>
            <w:r>
              <w:rPr>
                <w:sz w:val="18"/>
                <w:szCs w:val="18"/>
              </w:rPr>
              <w:t>循环寿命（</w:t>
            </w:r>
            <w:r>
              <w:rPr>
                <w:sz w:val="18"/>
                <w:szCs w:val="18"/>
              </w:rPr>
              <w:t>100%DOD</w:t>
            </w:r>
            <w:r>
              <w:rPr>
                <w:sz w:val="18"/>
                <w:szCs w:val="18"/>
              </w:rPr>
              <w:t>）</w:t>
            </w:r>
          </w:p>
        </w:tc>
        <w:tc>
          <w:tcPr>
            <w:tcW w:w="2223" w:type="dxa"/>
          </w:tcPr>
          <w:p w:rsidR="0088680D" w:rsidRDefault="00B06A60">
            <w:pPr>
              <w:jc w:val="center"/>
              <w:rPr>
                <w:sz w:val="18"/>
                <w:szCs w:val="18"/>
              </w:rPr>
            </w:pPr>
            <w:r>
              <w:rPr>
                <w:rFonts w:hint="eastAsia"/>
                <w:sz w:val="18"/>
                <w:szCs w:val="18"/>
              </w:rPr>
              <w:t>备注</w:t>
            </w:r>
          </w:p>
        </w:tc>
      </w:tr>
      <w:tr w:rsidR="0088680D">
        <w:trPr>
          <w:trHeight w:val="338"/>
        </w:trPr>
        <w:tc>
          <w:tcPr>
            <w:tcW w:w="2251" w:type="dxa"/>
            <w:vAlign w:val="center"/>
          </w:tcPr>
          <w:p w:rsidR="0088680D" w:rsidRDefault="00B06A60">
            <w:pPr>
              <w:jc w:val="center"/>
              <w:rPr>
                <w:sz w:val="18"/>
                <w:szCs w:val="18"/>
              </w:rPr>
            </w:pPr>
            <w:r>
              <w:rPr>
                <w:sz w:val="18"/>
                <w:szCs w:val="18"/>
              </w:rPr>
              <w:t>25</w:t>
            </w:r>
          </w:p>
        </w:tc>
        <w:tc>
          <w:tcPr>
            <w:tcW w:w="2262" w:type="dxa"/>
            <w:vAlign w:val="center"/>
          </w:tcPr>
          <w:p w:rsidR="0088680D" w:rsidRDefault="00B06A60">
            <w:pPr>
              <w:jc w:val="center"/>
              <w:rPr>
                <w:sz w:val="18"/>
                <w:szCs w:val="18"/>
              </w:rPr>
            </w:pPr>
            <w:r>
              <w:rPr>
                <w:sz w:val="18"/>
                <w:szCs w:val="18"/>
              </w:rPr>
              <w:t>1C/1C</w:t>
            </w:r>
          </w:p>
        </w:tc>
        <w:tc>
          <w:tcPr>
            <w:tcW w:w="2285" w:type="dxa"/>
          </w:tcPr>
          <w:p w:rsidR="0088680D" w:rsidRDefault="00B06A60" w:rsidP="003C4736">
            <w:pPr>
              <w:jc w:val="center"/>
              <w:rPr>
                <w:sz w:val="18"/>
                <w:szCs w:val="18"/>
              </w:rPr>
            </w:pPr>
            <w:r>
              <w:rPr>
                <w:rFonts w:hint="eastAsia"/>
                <w:sz w:val="18"/>
                <w:szCs w:val="18"/>
              </w:rPr>
              <w:t>满足</w:t>
            </w:r>
            <w:r w:rsidR="003C4736">
              <w:rPr>
                <w:rFonts w:hint="eastAsia"/>
                <w:sz w:val="18"/>
                <w:szCs w:val="18"/>
              </w:rPr>
              <w:t>9</w:t>
            </w:r>
            <w:r w:rsidR="003C4736">
              <w:rPr>
                <w:sz w:val="18"/>
                <w:szCs w:val="18"/>
              </w:rPr>
              <w:t>000</w:t>
            </w:r>
            <w:r>
              <w:rPr>
                <w:rFonts w:hint="eastAsia"/>
                <w:sz w:val="18"/>
                <w:szCs w:val="18"/>
              </w:rPr>
              <w:t>次循环，剩余容量≥</w:t>
            </w:r>
            <w:r>
              <w:rPr>
                <w:rFonts w:hint="eastAsia"/>
                <w:sz w:val="18"/>
                <w:szCs w:val="18"/>
              </w:rPr>
              <w:t>60%</w:t>
            </w:r>
            <w:r>
              <w:rPr>
                <w:rFonts w:hint="eastAsia"/>
                <w:sz w:val="18"/>
                <w:szCs w:val="18"/>
              </w:rPr>
              <w:t>额定容量</w:t>
            </w:r>
          </w:p>
        </w:tc>
        <w:tc>
          <w:tcPr>
            <w:tcW w:w="2223" w:type="dxa"/>
            <w:vMerge w:val="restart"/>
            <w:vAlign w:val="center"/>
          </w:tcPr>
          <w:p w:rsidR="0088680D" w:rsidRDefault="0088680D" w:rsidP="00CC7E39">
            <w:pPr>
              <w:jc w:val="center"/>
              <w:rPr>
                <w:sz w:val="18"/>
                <w:szCs w:val="18"/>
              </w:rPr>
            </w:pPr>
          </w:p>
        </w:tc>
      </w:tr>
      <w:tr w:rsidR="0088680D">
        <w:trPr>
          <w:trHeight w:val="325"/>
        </w:trPr>
        <w:tc>
          <w:tcPr>
            <w:tcW w:w="2251" w:type="dxa"/>
            <w:vAlign w:val="center"/>
          </w:tcPr>
          <w:p w:rsidR="0088680D" w:rsidRDefault="00B06A60">
            <w:pPr>
              <w:jc w:val="center"/>
              <w:rPr>
                <w:sz w:val="18"/>
                <w:szCs w:val="18"/>
              </w:rPr>
            </w:pPr>
            <w:r>
              <w:rPr>
                <w:sz w:val="18"/>
                <w:szCs w:val="18"/>
              </w:rPr>
              <w:t>35</w:t>
            </w:r>
          </w:p>
        </w:tc>
        <w:tc>
          <w:tcPr>
            <w:tcW w:w="2262" w:type="dxa"/>
            <w:vAlign w:val="center"/>
          </w:tcPr>
          <w:p w:rsidR="0088680D" w:rsidRDefault="00B06A60">
            <w:pPr>
              <w:jc w:val="center"/>
              <w:rPr>
                <w:sz w:val="18"/>
                <w:szCs w:val="18"/>
              </w:rPr>
            </w:pPr>
            <w:r>
              <w:rPr>
                <w:sz w:val="18"/>
                <w:szCs w:val="18"/>
              </w:rPr>
              <w:t>1C/1C</w:t>
            </w:r>
          </w:p>
        </w:tc>
        <w:tc>
          <w:tcPr>
            <w:tcW w:w="2285" w:type="dxa"/>
          </w:tcPr>
          <w:p w:rsidR="0088680D" w:rsidRDefault="00B06A60" w:rsidP="00CC7E39">
            <w:pPr>
              <w:jc w:val="center"/>
              <w:rPr>
                <w:sz w:val="18"/>
                <w:szCs w:val="18"/>
              </w:rPr>
            </w:pPr>
            <w:r>
              <w:rPr>
                <w:rFonts w:hint="eastAsia"/>
                <w:sz w:val="18"/>
                <w:szCs w:val="18"/>
              </w:rPr>
              <w:t>满足</w:t>
            </w:r>
            <w:r w:rsidR="00CC7E39">
              <w:rPr>
                <w:sz w:val="18"/>
                <w:szCs w:val="18"/>
              </w:rPr>
              <w:t>7</w:t>
            </w:r>
            <w:r>
              <w:rPr>
                <w:rFonts w:hint="eastAsia"/>
                <w:sz w:val="18"/>
                <w:szCs w:val="18"/>
              </w:rPr>
              <w:t>500</w:t>
            </w:r>
            <w:r>
              <w:rPr>
                <w:rFonts w:hint="eastAsia"/>
                <w:sz w:val="18"/>
                <w:szCs w:val="18"/>
              </w:rPr>
              <w:t>次循环，剩余容量≥</w:t>
            </w:r>
            <w:r>
              <w:rPr>
                <w:rFonts w:hint="eastAsia"/>
                <w:sz w:val="18"/>
                <w:szCs w:val="18"/>
              </w:rPr>
              <w:t>60%</w:t>
            </w:r>
            <w:r>
              <w:rPr>
                <w:rFonts w:hint="eastAsia"/>
                <w:sz w:val="18"/>
                <w:szCs w:val="18"/>
              </w:rPr>
              <w:t>额定容量</w:t>
            </w:r>
          </w:p>
        </w:tc>
        <w:tc>
          <w:tcPr>
            <w:tcW w:w="2223" w:type="dxa"/>
            <w:vMerge/>
          </w:tcPr>
          <w:p w:rsidR="0088680D" w:rsidRDefault="0088680D">
            <w:pPr>
              <w:jc w:val="center"/>
              <w:rPr>
                <w:sz w:val="18"/>
                <w:szCs w:val="18"/>
              </w:rPr>
            </w:pPr>
          </w:p>
        </w:tc>
      </w:tr>
      <w:tr w:rsidR="0088680D">
        <w:trPr>
          <w:trHeight w:val="338"/>
        </w:trPr>
        <w:tc>
          <w:tcPr>
            <w:tcW w:w="2251" w:type="dxa"/>
            <w:vAlign w:val="center"/>
          </w:tcPr>
          <w:p w:rsidR="0088680D" w:rsidRDefault="00B06A60">
            <w:pPr>
              <w:jc w:val="center"/>
              <w:rPr>
                <w:sz w:val="18"/>
                <w:szCs w:val="18"/>
              </w:rPr>
            </w:pPr>
            <w:r>
              <w:rPr>
                <w:sz w:val="18"/>
                <w:szCs w:val="18"/>
              </w:rPr>
              <w:t>45</w:t>
            </w:r>
          </w:p>
        </w:tc>
        <w:tc>
          <w:tcPr>
            <w:tcW w:w="2262" w:type="dxa"/>
            <w:vAlign w:val="center"/>
          </w:tcPr>
          <w:p w:rsidR="0088680D" w:rsidRDefault="00B06A60">
            <w:pPr>
              <w:jc w:val="center"/>
              <w:rPr>
                <w:sz w:val="18"/>
                <w:szCs w:val="18"/>
              </w:rPr>
            </w:pPr>
            <w:r>
              <w:rPr>
                <w:sz w:val="18"/>
                <w:szCs w:val="18"/>
              </w:rPr>
              <w:t>1C/1C</w:t>
            </w:r>
          </w:p>
        </w:tc>
        <w:tc>
          <w:tcPr>
            <w:tcW w:w="2285" w:type="dxa"/>
          </w:tcPr>
          <w:p w:rsidR="0088680D" w:rsidRDefault="00B06A60" w:rsidP="00903789">
            <w:pPr>
              <w:jc w:val="center"/>
              <w:rPr>
                <w:sz w:val="18"/>
                <w:szCs w:val="18"/>
              </w:rPr>
            </w:pPr>
            <w:r>
              <w:rPr>
                <w:rFonts w:hint="eastAsia"/>
                <w:sz w:val="18"/>
                <w:szCs w:val="18"/>
              </w:rPr>
              <w:t>满</w:t>
            </w:r>
            <w:r w:rsidRPr="00A63E3A">
              <w:rPr>
                <w:rFonts w:hint="eastAsia"/>
                <w:sz w:val="18"/>
                <w:szCs w:val="18"/>
              </w:rPr>
              <w:t>足</w:t>
            </w:r>
            <w:r w:rsidR="00903789" w:rsidRPr="00A63E3A">
              <w:rPr>
                <w:sz w:val="18"/>
                <w:szCs w:val="18"/>
              </w:rPr>
              <w:t>6000</w:t>
            </w:r>
            <w:r>
              <w:rPr>
                <w:rFonts w:hint="eastAsia"/>
                <w:sz w:val="18"/>
                <w:szCs w:val="18"/>
              </w:rPr>
              <w:t>次循环，剩余容量≥</w:t>
            </w:r>
            <w:r>
              <w:rPr>
                <w:rFonts w:hint="eastAsia"/>
                <w:sz w:val="18"/>
                <w:szCs w:val="18"/>
              </w:rPr>
              <w:t>60%</w:t>
            </w:r>
            <w:r>
              <w:rPr>
                <w:rFonts w:hint="eastAsia"/>
                <w:sz w:val="18"/>
                <w:szCs w:val="18"/>
              </w:rPr>
              <w:t>额定容量</w:t>
            </w:r>
          </w:p>
        </w:tc>
        <w:tc>
          <w:tcPr>
            <w:tcW w:w="2223" w:type="dxa"/>
            <w:vMerge/>
          </w:tcPr>
          <w:p w:rsidR="0088680D" w:rsidRDefault="0088680D">
            <w:pPr>
              <w:jc w:val="center"/>
              <w:rPr>
                <w:sz w:val="18"/>
                <w:szCs w:val="18"/>
              </w:rPr>
            </w:pPr>
          </w:p>
        </w:tc>
      </w:tr>
    </w:tbl>
    <w:p w:rsidR="0088680D" w:rsidRDefault="0088680D">
      <w:pPr>
        <w:pStyle w:val="a3"/>
      </w:pPr>
    </w:p>
    <w:p w:rsidR="0088680D" w:rsidRDefault="00B06A60">
      <w:pPr>
        <w:pStyle w:val="a3"/>
      </w:pPr>
      <w:r>
        <w:t>备注：</w:t>
      </w:r>
    </w:p>
    <w:p w:rsidR="0088680D" w:rsidRDefault="00B06A60" w:rsidP="00CC7E39">
      <w:pPr>
        <w:pStyle w:val="a3"/>
      </w:pPr>
      <w:r>
        <w:rPr>
          <w:rFonts w:hint="eastAsia"/>
        </w:rPr>
        <w:t>1</w:t>
      </w:r>
      <w:r>
        <w:t>.</w:t>
      </w:r>
      <w:r>
        <w:t>表</w:t>
      </w:r>
      <w:r>
        <w:t>6</w:t>
      </w:r>
      <w:r>
        <w:t>的循环，约定的流程为：不同电流恒流充电至</w:t>
      </w:r>
      <w:r>
        <w:t>3.65V</w:t>
      </w:r>
      <w:r>
        <w:t>，恒流恒压至</w:t>
      </w:r>
      <w:r>
        <w:t>0.05C</w:t>
      </w:r>
      <w:r>
        <w:t>；搁置</w:t>
      </w:r>
      <w:r>
        <w:t>30min/60min</w:t>
      </w:r>
      <w:r>
        <w:t>；和充电电流相同数值的电流</w:t>
      </w:r>
      <w:proofErr w:type="gramStart"/>
      <w:r>
        <w:t>恒流放电至</w:t>
      </w:r>
      <w:proofErr w:type="gramEnd"/>
      <w:r>
        <w:t>2.5V</w:t>
      </w:r>
      <w:r>
        <w:t>；</w:t>
      </w:r>
      <w:r>
        <w:t>60%</w:t>
      </w:r>
      <w:r>
        <w:t>剩余容量（</w:t>
      </w:r>
      <w:r>
        <w:t>SOH</w:t>
      </w:r>
      <w:r>
        <w:t>）截止。</w:t>
      </w:r>
    </w:p>
    <w:p w:rsidR="0088680D" w:rsidRDefault="00B06A60">
      <w:pPr>
        <w:pStyle w:val="3"/>
        <w:rPr>
          <w:rFonts w:eastAsia="宋体"/>
        </w:rPr>
      </w:pPr>
      <w:bookmarkStart w:id="19" w:name="_Toc81859034"/>
      <w:r>
        <w:rPr>
          <w:rFonts w:eastAsia="宋体"/>
        </w:rPr>
        <w:t>存储性能</w:t>
      </w:r>
      <w:bookmarkEnd w:id="19"/>
    </w:p>
    <w:p w:rsidR="0088680D" w:rsidRDefault="00B06A60">
      <w:pPr>
        <w:pStyle w:val="a3"/>
      </w:pPr>
      <w:r>
        <w:t>测试方法：</w:t>
      </w:r>
    </w:p>
    <w:p w:rsidR="0088680D" w:rsidRDefault="00B06A60">
      <w:pPr>
        <w:pStyle w:val="a3"/>
      </w:pPr>
      <w:r>
        <w:t>100%SOC</w:t>
      </w:r>
      <w:r>
        <w:t>不同温度长期存储：</w:t>
      </w:r>
    </w:p>
    <w:p w:rsidR="0088680D" w:rsidRDefault="00B06A60">
      <w:pPr>
        <w:pStyle w:val="a3"/>
      </w:pPr>
      <w:r>
        <w:t>1</w:t>
      </w:r>
      <w:r>
        <w:t>）电芯以</w:t>
      </w:r>
      <w:r>
        <w:t>0.2C</w:t>
      </w:r>
      <w:r>
        <w:t>恒</w:t>
      </w:r>
      <w:proofErr w:type="gramStart"/>
      <w:r>
        <w:t>流放电至</w:t>
      </w:r>
      <w:proofErr w:type="gramEnd"/>
      <w:r>
        <w:t>2.5V</w:t>
      </w:r>
      <w:r>
        <w:t>，搁置</w:t>
      </w:r>
      <w:r>
        <w:t>30min</w:t>
      </w:r>
      <w:r>
        <w:t>；</w:t>
      </w:r>
    </w:p>
    <w:p w:rsidR="0088680D" w:rsidRDefault="00B06A60">
      <w:pPr>
        <w:pStyle w:val="a3"/>
      </w:pPr>
      <w:r>
        <w:t>2</w:t>
      </w:r>
      <w:r>
        <w:t>）电芯以标准充放电方式进行核容，记录初始容量，搁置</w:t>
      </w:r>
      <w:r>
        <w:t>30min</w:t>
      </w:r>
      <w:r>
        <w:t>；</w:t>
      </w:r>
    </w:p>
    <w:p w:rsidR="00F73BAC" w:rsidRDefault="00F73BAC">
      <w:pPr>
        <w:pStyle w:val="a3"/>
      </w:pPr>
      <w:r>
        <w:rPr>
          <w:rFonts w:hint="eastAsia"/>
        </w:rPr>
        <w:t>3</w:t>
      </w:r>
      <w:r>
        <w:rPr>
          <w:rFonts w:hint="eastAsia"/>
        </w:rPr>
        <w:t>）电</w:t>
      </w:r>
      <w:proofErr w:type="gramStart"/>
      <w:r>
        <w:rPr>
          <w:rFonts w:hint="eastAsia"/>
        </w:rPr>
        <w:t>芯标准</w:t>
      </w:r>
      <w:proofErr w:type="gramEnd"/>
      <w:r>
        <w:rPr>
          <w:rFonts w:hint="eastAsia"/>
        </w:rPr>
        <w:t>充电至</w:t>
      </w:r>
      <w:r>
        <w:rPr>
          <w:rFonts w:hint="eastAsia"/>
        </w:rPr>
        <w:t>1</w:t>
      </w:r>
      <w:r>
        <w:t>00</w:t>
      </w:r>
      <w:r>
        <w:rPr>
          <w:rFonts w:hint="eastAsia"/>
        </w:rPr>
        <w:t>%</w:t>
      </w:r>
      <w:r>
        <w:t>SOC</w:t>
      </w:r>
      <w:r>
        <w:rPr>
          <w:rFonts w:hint="eastAsia"/>
        </w:rPr>
        <w:t>；</w:t>
      </w:r>
    </w:p>
    <w:p w:rsidR="0088680D" w:rsidRDefault="00B06A60">
      <w:pPr>
        <w:pStyle w:val="a3"/>
      </w:pPr>
      <w:r>
        <w:t>3</w:t>
      </w:r>
      <w:r>
        <w:t>）电芯在</w:t>
      </w:r>
      <w:r>
        <w:t>25℃/45℃/60℃</w:t>
      </w:r>
      <w:r>
        <w:rPr>
          <w:rFonts w:hint="eastAsia"/>
        </w:rPr>
        <w:t>温度</w:t>
      </w:r>
      <w:r>
        <w:t>下存储</w:t>
      </w:r>
      <w:r>
        <w:t>28/28/7</w:t>
      </w:r>
      <w:r>
        <w:t>天；</w:t>
      </w:r>
    </w:p>
    <w:p w:rsidR="0088680D" w:rsidRDefault="00B06A60">
      <w:pPr>
        <w:pStyle w:val="a3"/>
      </w:pPr>
      <w:r>
        <w:t>4</w:t>
      </w:r>
      <w:r>
        <w:t>）电芯以</w:t>
      </w:r>
      <w:r>
        <w:t>0.2C</w:t>
      </w:r>
      <w:r>
        <w:t>恒</w:t>
      </w:r>
      <w:proofErr w:type="gramStart"/>
      <w:r>
        <w:t>流放电至截止电压</w:t>
      </w:r>
      <w:proofErr w:type="gramEnd"/>
      <w:r>
        <w:t>，搁置不低于</w:t>
      </w:r>
      <w:r>
        <w:t>30min</w:t>
      </w:r>
      <w:r>
        <w:t>；记录剩余容量；</w:t>
      </w:r>
    </w:p>
    <w:p w:rsidR="0088680D" w:rsidRDefault="00B06A60">
      <w:pPr>
        <w:pStyle w:val="a3"/>
      </w:pPr>
      <w:r>
        <w:t>5</w:t>
      </w:r>
      <w:r>
        <w:t>）电芯以标准充放电方式进行核容，记录恢复容量；</w:t>
      </w:r>
    </w:p>
    <w:p w:rsidR="0088680D" w:rsidRDefault="00B06A60">
      <w:pPr>
        <w:pStyle w:val="a3"/>
      </w:pPr>
      <w:r>
        <w:t>判定标准：存储性能要求见下表。</w:t>
      </w:r>
    </w:p>
    <w:p w:rsidR="0088680D" w:rsidRDefault="00B06A60">
      <w:pPr>
        <w:pStyle w:val="a3"/>
        <w:rPr>
          <w:color w:val="4F81BD" w:themeColor="accent1"/>
        </w:rPr>
      </w:pPr>
      <w:r>
        <w:t>表</w:t>
      </w:r>
      <w:r>
        <w:t xml:space="preserve">7 </w:t>
      </w:r>
      <w:r>
        <w:t>电芯存储性能要求</w:t>
      </w:r>
    </w:p>
    <w:tbl>
      <w:tblPr>
        <w:tblW w:w="3156"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44"/>
        <w:gridCol w:w="1425"/>
        <w:gridCol w:w="1425"/>
      </w:tblGrid>
      <w:tr w:rsidR="0088680D">
        <w:trPr>
          <w:trHeight w:val="463"/>
          <w:jc w:val="center"/>
        </w:trPr>
        <w:tc>
          <w:tcPr>
            <w:tcW w:w="2497" w:type="pct"/>
            <w:vAlign w:val="center"/>
          </w:tcPr>
          <w:p w:rsidR="0088680D" w:rsidRDefault="00B06A60">
            <w:pPr>
              <w:jc w:val="center"/>
            </w:pPr>
            <w:r>
              <w:t>存储条件</w:t>
            </w:r>
          </w:p>
        </w:tc>
        <w:tc>
          <w:tcPr>
            <w:tcW w:w="1251" w:type="pct"/>
          </w:tcPr>
          <w:p w:rsidR="0088680D" w:rsidRDefault="00B06A60">
            <w:pPr>
              <w:jc w:val="center"/>
            </w:pPr>
            <w:r>
              <w:t>容量保持率</w:t>
            </w:r>
          </w:p>
        </w:tc>
        <w:tc>
          <w:tcPr>
            <w:tcW w:w="1251" w:type="pct"/>
          </w:tcPr>
          <w:p w:rsidR="0088680D" w:rsidRDefault="00B06A60">
            <w:pPr>
              <w:jc w:val="center"/>
            </w:pPr>
            <w:r>
              <w:t>容量恢复率</w:t>
            </w:r>
          </w:p>
        </w:tc>
      </w:tr>
      <w:tr w:rsidR="0088680D">
        <w:trPr>
          <w:trHeight w:val="463"/>
          <w:jc w:val="center"/>
        </w:trPr>
        <w:tc>
          <w:tcPr>
            <w:tcW w:w="2497" w:type="pct"/>
            <w:vAlign w:val="center"/>
          </w:tcPr>
          <w:p w:rsidR="0088680D" w:rsidRDefault="00B06A60" w:rsidP="00AF2F24">
            <w:pPr>
              <w:jc w:val="center"/>
            </w:pPr>
            <w:r>
              <w:t>100%SOC</w:t>
            </w:r>
            <w:r>
              <w:t>，</w:t>
            </w:r>
            <w:r>
              <w:t>60℃</w:t>
            </w:r>
            <w:r>
              <w:t>，</w:t>
            </w:r>
            <w:r>
              <w:t>7</w:t>
            </w:r>
            <w:r>
              <w:t>天</w:t>
            </w:r>
          </w:p>
        </w:tc>
        <w:tc>
          <w:tcPr>
            <w:tcW w:w="1251" w:type="pct"/>
          </w:tcPr>
          <w:p w:rsidR="0088680D" w:rsidRDefault="00B06A60" w:rsidP="00AF2F24">
            <w:pPr>
              <w:jc w:val="center"/>
            </w:pPr>
            <w:r>
              <w:rPr>
                <w:rFonts w:hint="eastAsia"/>
              </w:rPr>
              <w:t>≥</w:t>
            </w:r>
            <w:r>
              <w:t>90</w:t>
            </w:r>
            <w:r>
              <w:rPr>
                <w:rFonts w:hint="eastAsia"/>
              </w:rPr>
              <w:t>%</w:t>
            </w:r>
          </w:p>
        </w:tc>
        <w:tc>
          <w:tcPr>
            <w:tcW w:w="1251" w:type="pct"/>
          </w:tcPr>
          <w:p w:rsidR="0088680D" w:rsidRDefault="00B06A60" w:rsidP="00AF2F24">
            <w:pPr>
              <w:jc w:val="center"/>
            </w:pPr>
            <w:r>
              <w:rPr>
                <w:rFonts w:hint="eastAsia"/>
              </w:rPr>
              <w:t>≥</w:t>
            </w:r>
            <w:r>
              <w:t>94</w:t>
            </w:r>
            <w:r>
              <w:rPr>
                <w:rFonts w:hint="eastAsia"/>
              </w:rPr>
              <w:t>%</w:t>
            </w:r>
          </w:p>
        </w:tc>
      </w:tr>
      <w:tr w:rsidR="0088680D">
        <w:trPr>
          <w:trHeight w:val="463"/>
          <w:jc w:val="center"/>
        </w:trPr>
        <w:tc>
          <w:tcPr>
            <w:tcW w:w="2497" w:type="pct"/>
            <w:vAlign w:val="center"/>
          </w:tcPr>
          <w:p w:rsidR="0088680D" w:rsidRDefault="00B06A60" w:rsidP="00AF2F24">
            <w:pPr>
              <w:jc w:val="center"/>
            </w:pPr>
            <w:r>
              <w:t>100%SOC</w:t>
            </w:r>
            <w:r>
              <w:t>，</w:t>
            </w:r>
            <w:r>
              <w:t>45℃</w:t>
            </w:r>
            <w:r>
              <w:t>，</w:t>
            </w:r>
            <w:r>
              <w:t>28</w:t>
            </w:r>
            <w:r>
              <w:t>天</w:t>
            </w:r>
          </w:p>
        </w:tc>
        <w:tc>
          <w:tcPr>
            <w:tcW w:w="1251" w:type="pct"/>
          </w:tcPr>
          <w:p w:rsidR="0088680D" w:rsidRDefault="00B06A60" w:rsidP="00AF2F24">
            <w:pPr>
              <w:jc w:val="center"/>
            </w:pPr>
            <w:r>
              <w:rPr>
                <w:rFonts w:hint="eastAsia"/>
              </w:rPr>
              <w:t>≥</w:t>
            </w:r>
            <w:r>
              <w:t>85</w:t>
            </w:r>
            <w:r>
              <w:rPr>
                <w:rFonts w:hint="eastAsia"/>
              </w:rPr>
              <w:t>%</w:t>
            </w:r>
          </w:p>
        </w:tc>
        <w:tc>
          <w:tcPr>
            <w:tcW w:w="1251" w:type="pct"/>
          </w:tcPr>
          <w:p w:rsidR="0088680D" w:rsidRDefault="00B06A60" w:rsidP="00AF2F24">
            <w:pPr>
              <w:jc w:val="center"/>
            </w:pPr>
            <w:r>
              <w:rPr>
                <w:rFonts w:hint="eastAsia"/>
              </w:rPr>
              <w:t>≥</w:t>
            </w:r>
            <w:r>
              <w:t>90</w:t>
            </w:r>
            <w:r>
              <w:rPr>
                <w:rFonts w:hint="eastAsia"/>
              </w:rPr>
              <w:t>%</w:t>
            </w:r>
          </w:p>
        </w:tc>
      </w:tr>
      <w:tr w:rsidR="0088680D">
        <w:trPr>
          <w:trHeight w:val="463"/>
          <w:jc w:val="center"/>
        </w:trPr>
        <w:tc>
          <w:tcPr>
            <w:tcW w:w="2497" w:type="pct"/>
            <w:vAlign w:val="center"/>
          </w:tcPr>
          <w:p w:rsidR="0088680D" w:rsidRDefault="00B06A60" w:rsidP="00AF2F24">
            <w:pPr>
              <w:jc w:val="center"/>
            </w:pPr>
            <w:r>
              <w:t>100%SOC</w:t>
            </w:r>
            <w:r>
              <w:t>，</w:t>
            </w:r>
            <w:r>
              <w:t>25℃</w:t>
            </w:r>
            <w:r>
              <w:t>，</w:t>
            </w:r>
            <w:r>
              <w:t>28</w:t>
            </w:r>
            <w:r>
              <w:t>天</w:t>
            </w:r>
          </w:p>
        </w:tc>
        <w:tc>
          <w:tcPr>
            <w:tcW w:w="1251" w:type="pct"/>
          </w:tcPr>
          <w:p w:rsidR="0088680D" w:rsidRDefault="00B06A60" w:rsidP="00AF2F24">
            <w:pPr>
              <w:jc w:val="center"/>
            </w:pPr>
            <w:r>
              <w:rPr>
                <w:rFonts w:hint="eastAsia"/>
              </w:rPr>
              <w:t>≥</w:t>
            </w:r>
            <w:r>
              <w:t>95</w:t>
            </w:r>
            <w:r>
              <w:rPr>
                <w:rFonts w:hint="eastAsia"/>
              </w:rPr>
              <w:t>%</w:t>
            </w:r>
          </w:p>
        </w:tc>
        <w:tc>
          <w:tcPr>
            <w:tcW w:w="1251" w:type="pct"/>
          </w:tcPr>
          <w:p w:rsidR="0088680D" w:rsidRDefault="00B06A60" w:rsidP="00AF2F24">
            <w:pPr>
              <w:jc w:val="center"/>
            </w:pPr>
            <w:r>
              <w:rPr>
                <w:rFonts w:hint="eastAsia"/>
              </w:rPr>
              <w:t>≥</w:t>
            </w:r>
            <w:r>
              <w:t>96</w:t>
            </w:r>
            <w:r>
              <w:rPr>
                <w:rFonts w:hint="eastAsia"/>
              </w:rPr>
              <w:t>%</w:t>
            </w:r>
          </w:p>
        </w:tc>
      </w:tr>
    </w:tbl>
    <w:p w:rsidR="0088680D" w:rsidRDefault="00B06A60">
      <w:pPr>
        <w:pStyle w:val="a3"/>
      </w:pPr>
      <w:r>
        <w:t>注：容量保持率</w:t>
      </w:r>
      <w:r>
        <w:t>=</w:t>
      </w:r>
      <w:r>
        <w:t>剩余容量</w:t>
      </w:r>
      <w:r>
        <w:t>/</w:t>
      </w:r>
      <w:r>
        <w:t>初始容量；容量恢复率</w:t>
      </w:r>
      <w:r>
        <w:t>=</w:t>
      </w:r>
      <w:r>
        <w:t>恢复容量</w:t>
      </w:r>
      <w:r>
        <w:t>/</w:t>
      </w:r>
      <w:r>
        <w:t>初始容量；</w:t>
      </w:r>
    </w:p>
    <w:p w:rsidR="00F73BAC" w:rsidRDefault="00F73BAC">
      <w:pPr>
        <w:pStyle w:val="a3"/>
      </w:pPr>
      <w:r w:rsidRPr="00F73BAC">
        <w:t>100%SOC</w:t>
      </w:r>
      <w:r>
        <w:t>/50</w:t>
      </w:r>
      <w:r>
        <w:rPr>
          <w:rFonts w:hint="eastAsia"/>
        </w:rPr>
        <w:t>%</w:t>
      </w:r>
      <w:r>
        <w:t>SOC/5</w:t>
      </w:r>
      <w:r>
        <w:rPr>
          <w:rFonts w:hint="eastAsia"/>
        </w:rPr>
        <w:t>%</w:t>
      </w:r>
      <w:r>
        <w:t>SOC</w:t>
      </w:r>
      <w:r>
        <w:t>不同温度</w:t>
      </w:r>
      <w:r>
        <w:rPr>
          <w:rFonts w:hint="eastAsia"/>
        </w:rPr>
        <w:t>2</w:t>
      </w:r>
      <w:r>
        <w:t>5℃</w:t>
      </w:r>
      <w:r>
        <w:t>和</w:t>
      </w:r>
      <w:r>
        <w:rPr>
          <w:rFonts w:hint="eastAsia"/>
        </w:rPr>
        <w:t>3</w:t>
      </w:r>
      <w:r>
        <w:t>5℃</w:t>
      </w:r>
      <w:r>
        <w:rPr>
          <w:rFonts w:hint="eastAsia"/>
        </w:rPr>
        <w:t>，</w:t>
      </w:r>
      <w:r>
        <w:t>存储至</w:t>
      </w:r>
      <w:r>
        <w:rPr>
          <w:rFonts w:hint="eastAsia"/>
        </w:rPr>
        <w:t>6</w:t>
      </w:r>
      <w:r>
        <w:t>0</w:t>
      </w:r>
      <w:r>
        <w:rPr>
          <w:rFonts w:hint="eastAsia"/>
        </w:rPr>
        <w:t>%</w:t>
      </w:r>
      <w:r>
        <w:t>EOL</w:t>
      </w:r>
      <w:r>
        <w:rPr>
          <w:rFonts w:hint="eastAsia"/>
        </w:rPr>
        <w:t>：</w:t>
      </w:r>
    </w:p>
    <w:p w:rsidR="00F73BAC" w:rsidRDefault="00F73BAC" w:rsidP="00F73BAC">
      <w:pPr>
        <w:pStyle w:val="a3"/>
      </w:pPr>
      <w:r>
        <w:rPr>
          <w:rFonts w:hint="eastAsia"/>
        </w:rPr>
        <w:t>1</w:t>
      </w:r>
      <w:r>
        <w:rPr>
          <w:rFonts w:hint="eastAsia"/>
        </w:rPr>
        <w:t>）电芯以</w:t>
      </w:r>
      <w:r>
        <w:rPr>
          <w:rFonts w:hint="eastAsia"/>
        </w:rPr>
        <w:t>0.2C</w:t>
      </w:r>
      <w:r>
        <w:rPr>
          <w:rFonts w:hint="eastAsia"/>
        </w:rPr>
        <w:t>恒</w:t>
      </w:r>
      <w:proofErr w:type="gramStart"/>
      <w:r>
        <w:rPr>
          <w:rFonts w:hint="eastAsia"/>
        </w:rPr>
        <w:t>流放电至</w:t>
      </w:r>
      <w:proofErr w:type="gramEnd"/>
      <w:r>
        <w:rPr>
          <w:rFonts w:hint="eastAsia"/>
        </w:rPr>
        <w:t>2.5V</w:t>
      </w:r>
      <w:r>
        <w:rPr>
          <w:rFonts w:hint="eastAsia"/>
        </w:rPr>
        <w:t>，搁置</w:t>
      </w:r>
      <w:r>
        <w:rPr>
          <w:rFonts w:hint="eastAsia"/>
        </w:rPr>
        <w:t>30min</w:t>
      </w:r>
      <w:r>
        <w:rPr>
          <w:rFonts w:hint="eastAsia"/>
        </w:rPr>
        <w:t>；</w:t>
      </w:r>
    </w:p>
    <w:p w:rsidR="00F73BAC" w:rsidRDefault="00F73BAC" w:rsidP="00F73BAC">
      <w:pPr>
        <w:pStyle w:val="a3"/>
      </w:pPr>
      <w:r>
        <w:rPr>
          <w:rFonts w:hint="eastAsia"/>
        </w:rPr>
        <w:t>2</w:t>
      </w:r>
      <w:r>
        <w:rPr>
          <w:rFonts w:hint="eastAsia"/>
        </w:rPr>
        <w:t>）电芯以标准充放电方式进行核容，记录初始容量，搁置</w:t>
      </w:r>
      <w:r>
        <w:rPr>
          <w:rFonts w:hint="eastAsia"/>
        </w:rPr>
        <w:t>30min</w:t>
      </w:r>
      <w:r>
        <w:rPr>
          <w:rFonts w:hint="eastAsia"/>
        </w:rPr>
        <w:t>；</w:t>
      </w:r>
    </w:p>
    <w:p w:rsidR="00F73BAC" w:rsidRDefault="00F73BAC" w:rsidP="00F73BAC">
      <w:pPr>
        <w:pStyle w:val="a3"/>
      </w:pPr>
      <w:r>
        <w:rPr>
          <w:rFonts w:hint="eastAsia"/>
        </w:rPr>
        <w:t>3</w:t>
      </w:r>
      <w:r>
        <w:rPr>
          <w:rFonts w:hint="eastAsia"/>
        </w:rPr>
        <w:t>）电</w:t>
      </w:r>
      <w:proofErr w:type="gramStart"/>
      <w:r>
        <w:rPr>
          <w:rFonts w:hint="eastAsia"/>
        </w:rPr>
        <w:t>芯标准</w:t>
      </w:r>
      <w:proofErr w:type="gramEnd"/>
      <w:r>
        <w:rPr>
          <w:rFonts w:hint="eastAsia"/>
        </w:rPr>
        <w:t>充电至</w:t>
      </w:r>
      <w:r>
        <w:rPr>
          <w:rFonts w:hint="eastAsia"/>
        </w:rPr>
        <w:t>100%SOC</w:t>
      </w:r>
      <w:r>
        <w:t>/</w:t>
      </w:r>
      <w:r w:rsidRPr="00F73BAC">
        <w:t>50%SOC/5%</w:t>
      </w:r>
      <w:r>
        <w:t>SOC</w:t>
      </w:r>
      <w:r>
        <w:rPr>
          <w:rFonts w:hint="eastAsia"/>
        </w:rPr>
        <w:t>；</w:t>
      </w:r>
    </w:p>
    <w:p w:rsidR="00F73BAC" w:rsidRDefault="00F73BAC" w:rsidP="00F73BAC">
      <w:pPr>
        <w:pStyle w:val="a3"/>
      </w:pPr>
      <w:r>
        <w:rPr>
          <w:rFonts w:hint="eastAsia"/>
        </w:rPr>
        <w:t>3</w:t>
      </w:r>
      <w:r>
        <w:rPr>
          <w:rFonts w:hint="eastAsia"/>
        </w:rPr>
        <w:t>）电芯在</w:t>
      </w:r>
      <w:r>
        <w:rPr>
          <w:rFonts w:hint="eastAsia"/>
        </w:rPr>
        <w:t>25</w:t>
      </w:r>
      <w:r>
        <w:rPr>
          <w:rFonts w:hint="eastAsia"/>
        </w:rPr>
        <w:t>℃</w:t>
      </w:r>
      <w:r>
        <w:rPr>
          <w:rFonts w:hint="eastAsia"/>
        </w:rPr>
        <w:t>/</w:t>
      </w:r>
      <w:r>
        <w:t>3</w:t>
      </w:r>
      <w:r>
        <w:rPr>
          <w:rFonts w:hint="eastAsia"/>
        </w:rPr>
        <w:t>5</w:t>
      </w:r>
      <w:r>
        <w:rPr>
          <w:rFonts w:hint="eastAsia"/>
        </w:rPr>
        <w:t>℃温度下存储</w:t>
      </w:r>
      <w:r>
        <w:t>6</w:t>
      </w:r>
      <w:r>
        <w:t>个月</w:t>
      </w:r>
      <w:r>
        <w:rPr>
          <w:rFonts w:hint="eastAsia"/>
        </w:rPr>
        <w:t>；</w:t>
      </w:r>
    </w:p>
    <w:p w:rsidR="00F73BAC" w:rsidRDefault="00F73BAC" w:rsidP="00F73BAC">
      <w:pPr>
        <w:pStyle w:val="a3"/>
      </w:pPr>
      <w:r>
        <w:rPr>
          <w:rFonts w:hint="eastAsia"/>
        </w:rPr>
        <w:t>4</w:t>
      </w:r>
      <w:r>
        <w:rPr>
          <w:rFonts w:hint="eastAsia"/>
        </w:rPr>
        <w:t>）电芯以</w:t>
      </w:r>
      <w:r>
        <w:rPr>
          <w:rFonts w:hint="eastAsia"/>
        </w:rPr>
        <w:t>0.2C</w:t>
      </w:r>
      <w:r>
        <w:rPr>
          <w:rFonts w:hint="eastAsia"/>
        </w:rPr>
        <w:t>恒</w:t>
      </w:r>
      <w:proofErr w:type="gramStart"/>
      <w:r>
        <w:rPr>
          <w:rFonts w:hint="eastAsia"/>
        </w:rPr>
        <w:t>流放电至截止电压</w:t>
      </w:r>
      <w:proofErr w:type="gramEnd"/>
      <w:r>
        <w:rPr>
          <w:rFonts w:hint="eastAsia"/>
        </w:rPr>
        <w:t>，搁置不低于</w:t>
      </w:r>
      <w:r>
        <w:rPr>
          <w:rFonts w:hint="eastAsia"/>
        </w:rPr>
        <w:t>30min</w:t>
      </w:r>
      <w:r>
        <w:rPr>
          <w:rFonts w:hint="eastAsia"/>
        </w:rPr>
        <w:t>；记录剩余容量；</w:t>
      </w:r>
    </w:p>
    <w:p w:rsidR="00F73BAC" w:rsidRDefault="00F73BAC" w:rsidP="00F73BAC">
      <w:pPr>
        <w:pStyle w:val="a3"/>
      </w:pPr>
      <w:r>
        <w:rPr>
          <w:rFonts w:hint="eastAsia"/>
        </w:rPr>
        <w:t>5</w:t>
      </w:r>
      <w:r>
        <w:rPr>
          <w:rFonts w:hint="eastAsia"/>
        </w:rPr>
        <w:t>）电芯以标准充放电方式进行核容，记录恢复容量；</w:t>
      </w:r>
    </w:p>
    <w:p w:rsidR="00F73BAC" w:rsidRDefault="00F73BAC" w:rsidP="00F73BAC">
      <w:pPr>
        <w:pStyle w:val="a3"/>
      </w:pPr>
      <w:r w:rsidRPr="00F73BAC">
        <w:rPr>
          <w:rFonts w:hint="eastAsia"/>
        </w:rPr>
        <w:t>表</w:t>
      </w:r>
      <w:r>
        <w:t>8</w:t>
      </w:r>
      <w:r w:rsidRPr="00F73BAC">
        <w:rPr>
          <w:rFonts w:hint="eastAsia"/>
        </w:rPr>
        <w:t xml:space="preserve"> </w:t>
      </w:r>
      <w:r w:rsidRPr="00F73BAC">
        <w:rPr>
          <w:rFonts w:hint="eastAsia"/>
        </w:rPr>
        <w:t>电芯存储性能要求</w:t>
      </w:r>
    </w:p>
    <w:tbl>
      <w:tblPr>
        <w:tblW w:w="2366"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44"/>
        <w:gridCol w:w="1425"/>
      </w:tblGrid>
      <w:tr w:rsidR="00F73BAC" w:rsidTr="00F73BAC">
        <w:trPr>
          <w:trHeight w:val="463"/>
          <w:jc w:val="center"/>
        </w:trPr>
        <w:tc>
          <w:tcPr>
            <w:tcW w:w="3331" w:type="pct"/>
            <w:vAlign w:val="center"/>
          </w:tcPr>
          <w:p w:rsidR="00F73BAC" w:rsidRDefault="00F73BAC" w:rsidP="001A4B63">
            <w:pPr>
              <w:jc w:val="center"/>
            </w:pPr>
            <w:r>
              <w:lastRenderedPageBreak/>
              <w:t>存储条件</w:t>
            </w:r>
          </w:p>
        </w:tc>
        <w:tc>
          <w:tcPr>
            <w:tcW w:w="1669" w:type="pct"/>
          </w:tcPr>
          <w:p w:rsidR="00F73BAC" w:rsidRDefault="00F73BAC" w:rsidP="001A4B63">
            <w:pPr>
              <w:jc w:val="center"/>
            </w:pPr>
            <w:r>
              <w:rPr>
                <w:rFonts w:hint="eastAsia"/>
              </w:rPr>
              <w:t>存储年限</w:t>
            </w:r>
          </w:p>
        </w:tc>
      </w:tr>
      <w:tr w:rsidR="00F73BAC" w:rsidTr="00F73BAC">
        <w:trPr>
          <w:trHeight w:val="463"/>
          <w:jc w:val="center"/>
        </w:trPr>
        <w:tc>
          <w:tcPr>
            <w:tcW w:w="3331" w:type="pct"/>
            <w:vAlign w:val="center"/>
          </w:tcPr>
          <w:p w:rsidR="00F73BAC" w:rsidRDefault="00F73BAC" w:rsidP="00F73BAC">
            <w:pPr>
              <w:jc w:val="center"/>
            </w:pPr>
            <w:r>
              <w:t>100%SOC</w:t>
            </w:r>
            <w:r>
              <w:t>，</w:t>
            </w:r>
            <w:r>
              <w:t>25℃</w:t>
            </w:r>
            <w:r>
              <w:t>，</w:t>
            </w:r>
            <w:r>
              <w:t>60%EOL</w:t>
            </w:r>
          </w:p>
        </w:tc>
        <w:tc>
          <w:tcPr>
            <w:tcW w:w="1669" w:type="pct"/>
          </w:tcPr>
          <w:p w:rsidR="00F73BAC" w:rsidRDefault="00F73BAC" w:rsidP="008B79E0">
            <w:pPr>
              <w:jc w:val="center"/>
            </w:pPr>
            <w:r>
              <w:rPr>
                <w:rFonts w:hint="eastAsia"/>
              </w:rPr>
              <w:t>≥</w:t>
            </w:r>
            <w:r w:rsidR="008B79E0">
              <w:t>18</w:t>
            </w:r>
            <w:r>
              <w:t>年</w:t>
            </w:r>
          </w:p>
        </w:tc>
      </w:tr>
      <w:tr w:rsidR="00F73BAC" w:rsidTr="00F73BAC">
        <w:trPr>
          <w:trHeight w:val="463"/>
          <w:jc w:val="center"/>
        </w:trPr>
        <w:tc>
          <w:tcPr>
            <w:tcW w:w="3331" w:type="pct"/>
            <w:vAlign w:val="center"/>
          </w:tcPr>
          <w:p w:rsidR="00F73BAC" w:rsidRDefault="00F73BAC" w:rsidP="00F73BAC">
            <w:pPr>
              <w:jc w:val="center"/>
            </w:pPr>
            <w:r>
              <w:t>100%SOC</w:t>
            </w:r>
            <w:r>
              <w:t>，</w:t>
            </w:r>
            <w:r>
              <w:t>35℃</w:t>
            </w:r>
            <w:r>
              <w:t>，</w:t>
            </w:r>
            <w:r>
              <w:t>60%EOL</w:t>
            </w:r>
          </w:p>
        </w:tc>
        <w:tc>
          <w:tcPr>
            <w:tcW w:w="1669" w:type="pct"/>
          </w:tcPr>
          <w:p w:rsidR="00F73BAC" w:rsidRDefault="00F73BAC" w:rsidP="001A4B63">
            <w:pPr>
              <w:jc w:val="center"/>
            </w:pPr>
            <w:r>
              <w:rPr>
                <w:rFonts w:hint="eastAsia"/>
              </w:rPr>
              <w:t>≥</w:t>
            </w:r>
            <w:r w:rsidR="008B79E0">
              <w:t>16</w:t>
            </w:r>
            <w:r>
              <w:t>年</w:t>
            </w:r>
          </w:p>
        </w:tc>
      </w:tr>
      <w:tr w:rsidR="001A4B63" w:rsidTr="00F73BAC">
        <w:trPr>
          <w:trHeight w:val="463"/>
          <w:jc w:val="center"/>
        </w:trPr>
        <w:tc>
          <w:tcPr>
            <w:tcW w:w="3331" w:type="pct"/>
            <w:vAlign w:val="center"/>
          </w:tcPr>
          <w:p w:rsidR="001A4B63" w:rsidRDefault="001A4B63" w:rsidP="001A4B63">
            <w:pPr>
              <w:jc w:val="center"/>
            </w:pPr>
            <w:r>
              <w:t>100%SOC</w:t>
            </w:r>
            <w:r>
              <w:t>，</w:t>
            </w:r>
            <w:r>
              <w:t>45℃</w:t>
            </w:r>
            <w:r>
              <w:t>，</w:t>
            </w:r>
            <w:r>
              <w:t>60%EOL</w:t>
            </w:r>
          </w:p>
        </w:tc>
        <w:tc>
          <w:tcPr>
            <w:tcW w:w="1669" w:type="pct"/>
          </w:tcPr>
          <w:p w:rsidR="001A4B63" w:rsidRDefault="001A4B63" w:rsidP="001A4B63">
            <w:pPr>
              <w:jc w:val="center"/>
            </w:pPr>
            <w:r>
              <w:rPr>
                <w:rFonts w:hint="eastAsia"/>
              </w:rPr>
              <w:t>≥</w:t>
            </w:r>
            <w:r w:rsidR="008B79E0">
              <w:t>3.5</w:t>
            </w:r>
            <w:r>
              <w:t>年</w:t>
            </w:r>
          </w:p>
        </w:tc>
      </w:tr>
      <w:tr w:rsidR="001A4B63" w:rsidTr="00F73BAC">
        <w:trPr>
          <w:trHeight w:val="463"/>
          <w:jc w:val="center"/>
        </w:trPr>
        <w:tc>
          <w:tcPr>
            <w:tcW w:w="3331" w:type="pct"/>
            <w:vAlign w:val="center"/>
          </w:tcPr>
          <w:p w:rsidR="001A4B63" w:rsidRDefault="001A4B63" w:rsidP="001A4B63">
            <w:pPr>
              <w:jc w:val="center"/>
            </w:pPr>
            <w:r>
              <w:t>50%SOC</w:t>
            </w:r>
            <w:r>
              <w:t>，</w:t>
            </w:r>
            <w:r>
              <w:t>25℃</w:t>
            </w:r>
            <w:r>
              <w:t>，</w:t>
            </w:r>
            <w:r>
              <w:t>60%EOL</w:t>
            </w:r>
          </w:p>
        </w:tc>
        <w:tc>
          <w:tcPr>
            <w:tcW w:w="1669" w:type="pct"/>
          </w:tcPr>
          <w:p w:rsidR="001A4B63" w:rsidRDefault="001A4B63" w:rsidP="008B79E0">
            <w:pPr>
              <w:jc w:val="center"/>
            </w:pPr>
            <w:r>
              <w:rPr>
                <w:rFonts w:hint="eastAsia"/>
              </w:rPr>
              <w:t>≥</w:t>
            </w:r>
            <w:r w:rsidR="008B79E0">
              <w:t>2</w:t>
            </w:r>
            <w:r w:rsidR="00FF2D1D">
              <w:t>0</w:t>
            </w:r>
            <w:r>
              <w:t>年</w:t>
            </w:r>
          </w:p>
        </w:tc>
      </w:tr>
      <w:tr w:rsidR="001A4B63" w:rsidTr="00F73BAC">
        <w:trPr>
          <w:trHeight w:val="463"/>
          <w:jc w:val="center"/>
        </w:trPr>
        <w:tc>
          <w:tcPr>
            <w:tcW w:w="3331" w:type="pct"/>
            <w:vAlign w:val="center"/>
          </w:tcPr>
          <w:p w:rsidR="001A4B63" w:rsidRDefault="001A4B63" w:rsidP="001A4B63">
            <w:pPr>
              <w:jc w:val="center"/>
            </w:pPr>
            <w:r>
              <w:t>50%SOC</w:t>
            </w:r>
            <w:r>
              <w:t>，</w:t>
            </w:r>
            <w:r>
              <w:t>35℃</w:t>
            </w:r>
            <w:r>
              <w:t>，</w:t>
            </w:r>
            <w:r>
              <w:t>60%EOL</w:t>
            </w:r>
          </w:p>
        </w:tc>
        <w:tc>
          <w:tcPr>
            <w:tcW w:w="1669" w:type="pct"/>
          </w:tcPr>
          <w:p w:rsidR="001A4B63" w:rsidRDefault="001A4B63" w:rsidP="008B79E0">
            <w:pPr>
              <w:jc w:val="center"/>
            </w:pPr>
            <w:r>
              <w:rPr>
                <w:rFonts w:hint="eastAsia"/>
              </w:rPr>
              <w:t>≥</w:t>
            </w:r>
            <w:r w:rsidR="008B79E0">
              <w:t>18</w:t>
            </w:r>
            <w:r>
              <w:t>年</w:t>
            </w:r>
          </w:p>
        </w:tc>
      </w:tr>
      <w:tr w:rsidR="001A4B63" w:rsidTr="00F73BAC">
        <w:trPr>
          <w:trHeight w:val="463"/>
          <w:jc w:val="center"/>
        </w:trPr>
        <w:tc>
          <w:tcPr>
            <w:tcW w:w="3331" w:type="pct"/>
            <w:vAlign w:val="center"/>
          </w:tcPr>
          <w:p w:rsidR="001A4B63" w:rsidRDefault="001A4B63" w:rsidP="001A4B63">
            <w:pPr>
              <w:jc w:val="center"/>
            </w:pPr>
            <w:r>
              <w:t>50%SOC</w:t>
            </w:r>
            <w:r>
              <w:t>，</w:t>
            </w:r>
            <w:r>
              <w:t>45℃</w:t>
            </w:r>
            <w:r>
              <w:t>，</w:t>
            </w:r>
            <w:r>
              <w:t>60%EOL</w:t>
            </w:r>
          </w:p>
        </w:tc>
        <w:tc>
          <w:tcPr>
            <w:tcW w:w="1669" w:type="pct"/>
          </w:tcPr>
          <w:p w:rsidR="001A4B63" w:rsidRDefault="001A4B63" w:rsidP="008B79E0">
            <w:pPr>
              <w:jc w:val="center"/>
            </w:pPr>
            <w:r>
              <w:rPr>
                <w:rFonts w:hint="eastAsia"/>
              </w:rPr>
              <w:t>≥</w:t>
            </w:r>
            <w:r w:rsidR="008B79E0">
              <w:t>5.5</w:t>
            </w:r>
            <w:r>
              <w:t>年</w:t>
            </w:r>
          </w:p>
        </w:tc>
      </w:tr>
      <w:tr w:rsidR="001F05E2" w:rsidTr="00C84B4E">
        <w:trPr>
          <w:trHeight w:val="463"/>
          <w:jc w:val="center"/>
        </w:trPr>
        <w:tc>
          <w:tcPr>
            <w:tcW w:w="3331" w:type="pct"/>
            <w:vAlign w:val="center"/>
          </w:tcPr>
          <w:p w:rsidR="001F05E2" w:rsidRPr="0089768B" w:rsidRDefault="00903789" w:rsidP="00C84B4E">
            <w:pPr>
              <w:jc w:val="center"/>
            </w:pPr>
            <w:r w:rsidRPr="0089768B">
              <w:t>30</w:t>
            </w:r>
            <w:r w:rsidR="001F05E2" w:rsidRPr="0089768B">
              <w:t>%SOC</w:t>
            </w:r>
            <w:r w:rsidR="001F05E2" w:rsidRPr="0089768B">
              <w:rPr>
                <w:rFonts w:hint="eastAsia"/>
              </w:rPr>
              <w:t>，</w:t>
            </w:r>
            <w:r w:rsidR="001F05E2" w:rsidRPr="0089768B">
              <w:t>25</w:t>
            </w:r>
            <w:r w:rsidR="001F05E2" w:rsidRPr="0089768B">
              <w:rPr>
                <w:rFonts w:hint="eastAsia"/>
              </w:rPr>
              <w:t>℃，</w:t>
            </w:r>
            <w:r w:rsidR="001F05E2" w:rsidRPr="0089768B">
              <w:t>60%EOL</w:t>
            </w:r>
          </w:p>
        </w:tc>
        <w:tc>
          <w:tcPr>
            <w:tcW w:w="1669" w:type="pct"/>
          </w:tcPr>
          <w:p w:rsidR="001F05E2" w:rsidRPr="0089768B" w:rsidRDefault="001F05E2" w:rsidP="00C84B4E">
            <w:pPr>
              <w:jc w:val="center"/>
            </w:pPr>
            <w:r w:rsidRPr="0089768B">
              <w:rPr>
                <w:rFonts w:hint="eastAsia"/>
              </w:rPr>
              <w:t>≥</w:t>
            </w:r>
            <w:r w:rsidRPr="0089768B">
              <w:t>20</w:t>
            </w:r>
            <w:r w:rsidRPr="0089768B">
              <w:rPr>
                <w:rFonts w:hint="eastAsia"/>
              </w:rPr>
              <w:t>年</w:t>
            </w:r>
          </w:p>
        </w:tc>
      </w:tr>
      <w:tr w:rsidR="001F05E2" w:rsidTr="00C84B4E">
        <w:trPr>
          <w:trHeight w:val="463"/>
          <w:jc w:val="center"/>
        </w:trPr>
        <w:tc>
          <w:tcPr>
            <w:tcW w:w="3331" w:type="pct"/>
            <w:vAlign w:val="center"/>
          </w:tcPr>
          <w:p w:rsidR="001F05E2" w:rsidRPr="0089768B" w:rsidRDefault="00903789" w:rsidP="00C84B4E">
            <w:pPr>
              <w:jc w:val="center"/>
            </w:pPr>
            <w:r w:rsidRPr="0089768B">
              <w:t>30</w:t>
            </w:r>
            <w:r w:rsidR="001F05E2" w:rsidRPr="0089768B">
              <w:t>%SOC</w:t>
            </w:r>
            <w:r w:rsidR="001F05E2" w:rsidRPr="0089768B">
              <w:rPr>
                <w:rFonts w:hint="eastAsia"/>
              </w:rPr>
              <w:t>，</w:t>
            </w:r>
            <w:r w:rsidR="001F05E2" w:rsidRPr="0089768B">
              <w:t>35</w:t>
            </w:r>
            <w:r w:rsidR="001F05E2" w:rsidRPr="0089768B">
              <w:rPr>
                <w:rFonts w:hint="eastAsia"/>
              </w:rPr>
              <w:t>℃，</w:t>
            </w:r>
            <w:r w:rsidR="001F05E2" w:rsidRPr="0089768B">
              <w:t>60%EOL</w:t>
            </w:r>
          </w:p>
        </w:tc>
        <w:tc>
          <w:tcPr>
            <w:tcW w:w="1669" w:type="pct"/>
          </w:tcPr>
          <w:p w:rsidR="001F05E2" w:rsidRPr="0089768B" w:rsidRDefault="001F05E2" w:rsidP="00C84B4E">
            <w:pPr>
              <w:jc w:val="center"/>
            </w:pPr>
            <w:r w:rsidRPr="0089768B">
              <w:rPr>
                <w:rFonts w:hint="eastAsia"/>
              </w:rPr>
              <w:t>≥</w:t>
            </w:r>
            <w:r w:rsidRPr="0089768B">
              <w:t>18</w:t>
            </w:r>
            <w:r w:rsidRPr="0089768B">
              <w:rPr>
                <w:rFonts w:hint="eastAsia"/>
              </w:rPr>
              <w:t>年</w:t>
            </w:r>
          </w:p>
        </w:tc>
      </w:tr>
      <w:tr w:rsidR="001F05E2" w:rsidTr="00C84B4E">
        <w:trPr>
          <w:trHeight w:val="463"/>
          <w:jc w:val="center"/>
        </w:trPr>
        <w:tc>
          <w:tcPr>
            <w:tcW w:w="3331" w:type="pct"/>
            <w:vAlign w:val="center"/>
          </w:tcPr>
          <w:p w:rsidR="001F05E2" w:rsidRPr="0089768B" w:rsidRDefault="00903789" w:rsidP="00C84B4E">
            <w:pPr>
              <w:jc w:val="center"/>
            </w:pPr>
            <w:r w:rsidRPr="0089768B">
              <w:t>30</w:t>
            </w:r>
            <w:r w:rsidR="001F05E2" w:rsidRPr="0089768B">
              <w:t>%SOC</w:t>
            </w:r>
            <w:r w:rsidR="001F05E2" w:rsidRPr="0089768B">
              <w:rPr>
                <w:rFonts w:hint="eastAsia"/>
              </w:rPr>
              <w:t>，</w:t>
            </w:r>
            <w:r w:rsidR="001F05E2" w:rsidRPr="0089768B">
              <w:t>45</w:t>
            </w:r>
            <w:r w:rsidR="001F05E2" w:rsidRPr="0089768B">
              <w:rPr>
                <w:rFonts w:hint="eastAsia"/>
              </w:rPr>
              <w:t>℃，</w:t>
            </w:r>
            <w:r w:rsidR="001F05E2" w:rsidRPr="0089768B">
              <w:t>60%EOL</w:t>
            </w:r>
          </w:p>
        </w:tc>
        <w:tc>
          <w:tcPr>
            <w:tcW w:w="1669" w:type="pct"/>
          </w:tcPr>
          <w:p w:rsidR="001F05E2" w:rsidRPr="0089768B" w:rsidRDefault="001F05E2" w:rsidP="00C84B4E">
            <w:pPr>
              <w:jc w:val="center"/>
            </w:pPr>
            <w:r w:rsidRPr="0089768B">
              <w:rPr>
                <w:rFonts w:hint="eastAsia"/>
              </w:rPr>
              <w:t>≥</w:t>
            </w:r>
            <w:r w:rsidRPr="0089768B">
              <w:t>5.5</w:t>
            </w:r>
            <w:r w:rsidRPr="0089768B">
              <w:rPr>
                <w:rFonts w:hint="eastAsia"/>
              </w:rPr>
              <w:t>年</w:t>
            </w:r>
          </w:p>
        </w:tc>
      </w:tr>
      <w:tr w:rsidR="001F05E2" w:rsidTr="00C84B4E">
        <w:trPr>
          <w:trHeight w:val="463"/>
          <w:jc w:val="center"/>
        </w:trPr>
        <w:tc>
          <w:tcPr>
            <w:tcW w:w="3331" w:type="pct"/>
            <w:vAlign w:val="center"/>
          </w:tcPr>
          <w:p w:rsidR="001F05E2" w:rsidRDefault="001F05E2" w:rsidP="00903789">
            <w:pPr>
              <w:jc w:val="center"/>
            </w:pPr>
            <w:r>
              <w:t>5%SOC</w:t>
            </w:r>
            <w:r>
              <w:t>，</w:t>
            </w:r>
            <w:r w:rsidR="00903789">
              <w:t>25</w:t>
            </w:r>
            <w:r>
              <w:t>℃</w:t>
            </w:r>
            <w:r>
              <w:t>，</w:t>
            </w:r>
            <w:r>
              <w:t>60%EOL</w:t>
            </w:r>
          </w:p>
        </w:tc>
        <w:tc>
          <w:tcPr>
            <w:tcW w:w="1669" w:type="pct"/>
          </w:tcPr>
          <w:p w:rsidR="001F05E2" w:rsidRDefault="001F05E2" w:rsidP="001F05E2">
            <w:pPr>
              <w:jc w:val="center"/>
            </w:pPr>
            <w:r>
              <w:rPr>
                <w:rFonts w:hint="eastAsia"/>
              </w:rPr>
              <w:t>≥</w:t>
            </w:r>
            <w:r>
              <w:t>21</w:t>
            </w:r>
            <w:r>
              <w:t>年</w:t>
            </w:r>
          </w:p>
        </w:tc>
      </w:tr>
      <w:tr w:rsidR="001A4B63" w:rsidTr="00F73BAC">
        <w:trPr>
          <w:trHeight w:val="463"/>
          <w:jc w:val="center"/>
        </w:trPr>
        <w:tc>
          <w:tcPr>
            <w:tcW w:w="3331" w:type="pct"/>
            <w:vAlign w:val="center"/>
          </w:tcPr>
          <w:p w:rsidR="001A4B63" w:rsidRDefault="001A4B63" w:rsidP="001A4B63">
            <w:pPr>
              <w:jc w:val="center"/>
            </w:pPr>
            <w:r>
              <w:t>5%SOC</w:t>
            </w:r>
            <w:r>
              <w:t>，</w:t>
            </w:r>
            <w:r>
              <w:t>35℃</w:t>
            </w:r>
            <w:r>
              <w:t>，</w:t>
            </w:r>
            <w:r>
              <w:t>60%EOL</w:t>
            </w:r>
          </w:p>
        </w:tc>
        <w:tc>
          <w:tcPr>
            <w:tcW w:w="1669" w:type="pct"/>
          </w:tcPr>
          <w:p w:rsidR="001A4B63" w:rsidRDefault="001A4B63" w:rsidP="00FF2D1D">
            <w:pPr>
              <w:jc w:val="center"/>
            </w:pPr>
            <w:r>
              <w:rPr>
                <w:rFonts w:hint="eastAsia"/>
              </w:rPr>
              <w:t>≥</w:t>
            </w:r>
            <w:r w:rsidR="00FF2D1D">
              <w:t>19</w:t>
            </w:r>
            <w:r>
              <w:t>年</w:t>
            </w:r>
          </w:p>
        </w:tc>
      </w:tr>
      <w:tr w:rsidR="001A4B63" w:rsidTr="00F73BAC">
        <w:trPr>
          <w:trHeight w:val="463"/>
          <w:jc w:val="center"/>
        </w:trPr>
        <w:tc>
          <w:tcPr>
            <w:tcW w:w="3331" w:type="pct"/>
            <w:vAlign w:val="center"/>
          </w:tcPr>
          <w:p w:rsidR="001A4B63" w:rsidRDefault="001A4B63" w:rsidP="001A4B63">
            <w:pPr>
              <w:jc w:val="center"/>
            </w:pPr>
            <w:r>
              <w:t>5%SOC</w:t>
            </w:r>
            <w:r>
              <w:t>，</w:t>
            </w:r>
            <w:r>
              <w:t>45℃</w:t>
            </w:r>
            <w:r>
              <w:t>，</w:t>
            </w:r>
            <w:r>
              <w:t>60%EOL</w:t>
            </w:r>
          </w:p>
        </w:tc>
        <w:tc>
          <w:tcPr>
            <w:tcW w:w="1669" w:type="pct"/>
          </w:tcPr>
          <w:p w:rsidR="001A4B63" w:rsidRDefault="001A4B63" w:rsidP="00FF2D1D">
            <w:pPr>
              <w:jc w:val="center"/>
            </w:pPr>
            <w:r>
              <w:rPr>
                <w:rFonts w:hint="eastAsia"/>
              </w:rPr>
              <w:t>≥</w:t>
            </w:r>
            <w:r w:rsidR="00FF2D1D">
              <w:t>6</w:t>
            </w:r>
            <w:r>
              <w:t>年</w:t>
            </w:r>
          </w:p>
        </w:tc>
      </w:tr>
    </w:tbl>
    <w:p w:rsidR="00F73BAC" w:rsidRDefault="00F73BAC" w:rsidP="00F73BAC">
      <w:pPr>
        <w:pStyle w:val="a3"/>
      </w:pPr>
    </w:p>
    <w:p w:rsidR="0088680D" w:rsidRDefault="00B06A60">
      <w:pPr>
        <w:pStyle w:val="3"/>
        <w:rPr>
          <w:rFonts w:eastAsia="宋体"/>
          <w:sz w:val="21"/>
          <w:szCs w:val="21"/>
        </w:rPr>
      </w:pPr>
      <w:bookmarkStart w:id="20" w:name="_Toc81859035"/>
      <w:r>
        <w:rPr>
          <w:rFonts w:eastAsia="宋体"/>
          <w:sz w:val="21"/>
          <w:szCs w:val="21"/>
        </w:rPr>
        <w:t>浮充性能</w:t>
      </w:r>
      <w:bookmarkEnd w:id="20"/>
    </w:p>
    <w:p w:rsidR="0088680D" w:rsidRDefault="00B06A60">
      <w:pPr>
        <w:ind w:firstLineChars="200" w:firstLine="420"/>
      </w:pPr>
      <w:r>
        <w:t>测试方法：</w:t>
      </w:r>
    </w:p>
    <w:p w:rsidR="0088680D" w:rsidRDefault="00B06A60">
      <w:pPr>
        <w:pStyle w:val="a3"/>
      </w:pPr>
      <w:r>
        <w:t>1</w:t>
      </w:r>
      <w:r>
        <w:t>）电芯以</w:t>
      </w:r>
      <w:r>
        <w:t>0.2C</w:t>
      </w:r>
      <w:r>
        <w:t>恒</w:t>
      </w:r>
      <w:proofErr w:type="gramStart"/>
      <w:r>
        <w:t>流放电至</w:t>
      </w:r>
      <w:proofErr w:type="gramEnd"/>
      <w:r>
        <w:t>2.5V</w:t>
      </w:r>
      <w:r>
        <w:t>，搁置</w:t>
      </w:r>
      <w:r>
        <w:t>30min</w:t>
      </w:r>
      <w:r>
        <w:t>；</w:t>
      </w:r>
    </w:p>
    <w:p w:rsidR="0088680D" w:rsidRDefault="00B06A60">
      <w:pPr>
        <w:pStyle w:val="a3"/>
      </w:pPr>
      <w:r>
        <w:t>2</w:t>
      </w:r>
      <w:r>
        <w:t>）电芯以标准充放电方式进行核容，记录初始容量，搁置</w:t>
      </w:r>
      <w:r>
        <w:t>30min</w:t>
      </w:r>
      <w:r>
        <w:t>；</w:t>
      </w:r>
    </w:p>
    <w:p w:rsidR="0088680D" w:rsidRDefault="00B06A60">
      <w:pPr>
        <w:pStyle w:val="a3"/>
      </w:pPr>
      <w:r>
        <w:t>3</w:t>
      </w:r>
      <w:r>
        <w:t>）电芯以</w:t>
      </w:r>
      <w:r>
        <w:t>25℃</w:t>
      </w:r>
      <w:r>
        <w:t>温度下</w:t>
      </w:r>
      <w:r>
        <w:t>0.2C</w:t>
      </w:r>
      <w:r>
        <w:t>恒流充电至</w:t>
      </w:r>
      <w:r>
        <w:t>3.4V</w:t>
      </w:r>
      <w:r>
        <w:t>恒压</w:t>
      </w:r>
      <w:r>
        <w:t>30</w:t>
      </w:r>
      <w:r>
        <w:t>天；</w:t>
      </w:r>
    </w:p>
    <w:p w:rsidR="0088680D" w:rsidRDefault="00B06A60">
      <w:pPr>
        <w:pStyle w:val="a3"/>
      </w:pPr>
      <w:r>
        <w:t>4</w:t>
      </w:r>
      <w:r>
        <w:t>）电芯以标准充放电方式进行核容，记录容量，搁置</w:t>
      </w:r>
      <w:r>
        <w:t>30min</w:t>
      </w:r>
      <w:r>
        <w:t>；</w:t>
      </w:r>
    </w:p>
    <w:p w:rsidR="0088680D" w:rsidRDefault="00B06A60">
      <w:pPr>
        <w:pStyle w:val="a3"/>
      </w:pPr>
      <w:r>
        <w:t>5</w:t>
      </w:r>
      <w:r>
        <w:t>）</w:t>
      </w:r>
      <w:proofErr w:type="gramStart"/>
      <w:r>
        <w:t>工步</w:t>
      </w:r>
      <w:proofErr w:type="gramEnd"/>
      <w:r>
        <w:t>3-4</w:t>
      </w:r>
      <w:r>
        <w:t>循环</w:t>
      </w:r>
      <w:r>
        <w:rPr>
          <w:rFonts w:hint="eastAsia"/>
        </w:rPr>
        <w:t>；</w:t>
      </w:r>
    </w:p>
    <w:p w:rsidR="0088680D" w:rsidRDefault="00B06A60">
      <w:pPr>
        <w:pStyle w:val="a3"/>
      </w:pPr>
      <w:r>
        <w:t>判定标准：</w:t>
      </w:r>
    </w:p>
    <w:p w:rsidR="0088680D" w:rsidRDefault="00B06A60">
      <w:pPr>
        <w:pStyle w:val="a3"/>
      </w:pPr>
      <w:r>
        <w:t>表</w:t>
      </w:r>
      <w:r>
        <w:t xml:space="preserve">8 </w:t>
      </w:r>
      <w:r>
        <w:t>浮充性能</w:t>
      </w:r>
    </w:p>
    <w:tbl>
      <w:tblPr>
        <w:tblStyle w:val="af0"/>
        <w:tblW w:w="0" w:type="auto"/>
        <w:tblInd w:w="846" w:type="dxa"/>
        <w:tblLook w:val="04A0" w:firstRow="1" w:lastRow="0" w:firstColumn="1" w:lastColumn="0" w:noHBand="0" w:noVBand="1"/>
      </w:tblPr>
      <w:tblGrid>
        <w:gridCol w:w="2185"/>
        <w:gridCol w:w="1926"/>
        <w:gridCol w:w="1984"/>
      </w:tblGrid>
      <w:tr w:rsidR="0088680D">
        <w:tc>
          <w:tcPr>
            <w:tcW w:w="2185" w:type="dxa"/>
          </w:tcPr>
          <w:p w:rsidR="0088680D" w:rsidRDefault="00B06A60">
            <w:pPr>
              <w:pStyle w:val="a3"/>
              <w:ind w:firstLineChars="0" w:firstLine="0"/>
              <w:jc w:val="center"/>
            </w:pPr>
            <w:r>
              <w:t>温度</w:t>
            </w:r>
          </w:p>
        </w:tc>
        <w:tc>
          <w:tcPr>
            <w:tcW w:w="1926" w:type="dxa"/>
          </w:tcPr>
          <w:p w:rsidR="0088680D" w:rsidRDefault="00B06A60">
            <w:pPr>
              <w:pStyle w:val="a3"/>
              <w:ind w:firstLineChars="0" w:firstLine="0"/>
              <w:jc w:val="center"/>
            </w:pPr>
            <w:r>
              <w:t>浮充寿命</w:t>
            </w:r>
          </w:p>
        </w:tc>
        <w:tc>
          <w:tcPr>
            <w:tcW w:w="1984" w:type="dxa"/>
          </w:tcPr>
          <w:p w:rsidR="0088680D" w:rsidRDefault="00B06A60">
            <w:pPr>
              <w:pStyle w:val="a3"/>
              <w:ind w:firstLineChars="0" w:firstLine="0"/>
              <w:jc w:val="center"/>
            </w:pPr>
            <w:r>
              <w:t>容量保持率</w:t>
            </w:r>
          </w:p>
        </w:tc>
      </w:tr>
      <w:tr w:rsidR="0088680D">
        <w:trPr>
          <w:trHeight w:val="233"/>
        </w:trPr>
        <w:tc>
          <w:tcPr>
            <w:tcW w:w="2185" w:type="dxa"/>
            <w:vAlign w:val="center"/>
          </w:tcPr>
          <w:p w:rsidR="0088680D" w:rsidRDefault="00B06A60">
            <w:pPr>
              <w:pStyle w:val="a3"/>
              <w:ind w:firstLineChars="0" w:firstLine="0"/>
              <w:jc w:val="center"/>
            </w:pPr>
            <w:r>
              <w:t>25℃</w:t>
            </w:r>
          </w:p>
        </w:tc>
        <w:tc>
          <w:tcPr>
            <w:tcW w:w="1926" w:type="dxa"/>
          </w:tcPr>
          <w:p w:rsidR="0088680D" w:rsidRDefault="00435468" w:rsidP="001F05E2">
            <w:pPr>
              <w:pStyle w:val="a3"/>
              <w:ind w:firstLineChars="0" w:firstLine="0"/>
              <w:jc w:val="center"/>
            </w:pPr>
            <w:r>
              <w:t xml:space="preserve"> </w:t>
            </w:r>
            <w:r w:rsidR="00154FA6">
              <w:t>1</w:t>
            </w:r>
            <w:r w:rsidR="001F05E2">
              <w:t>6</w:t>
            </w:r>
            <w:r w:rsidR="0031174A">
              <w:rPr>
                <w:rFonts w:hint="eastAsia"/>
              </w:rPr>
              <w:t>年</w:t>
            </w:r>
          </w:p>
        </w:tc>
        <w:tc>
          <w:tcPr>
            <w:tcW w:w="1984" w:type="dxa"/>
          </w:tcPr>
          <w:p w:rsidR="0088680D" w:rsidRDefault="00B06A60" w:rsidP="001F05E2">
            <w:pPr>
              <w:pStyle w:val="a3"/>
              <w:ind w:firstLineChars="0" w:firstLine="0"/>
              <w:jc w:val="center"/>
            </w:pPr>
            <w:r>
              <w:rPr>
                <w:rFonts w:hint="eastAsia"/>
              </w:rPr>
              <w:t>≥</w:t>
            </w:r>
            <w:r w:rsidR="001F05E2">
              <w:t>60</w:t>
            </w:r>
            <w:r w:rsidR="00154FA6">
              <w:rPr>
                <w:rFonts w:hint="eastAsia"/>
              </w:rPr>
              <w:t>%</w:t>
            </w:r>
          </w:p>
        </w:tc>
      </w:tr>
    </w:tbl>
    <w:p w:rsidR="0088680D" w:rsidRDefault="0088680D">
      <w:pPr>
        <w:pStyle w:val="a3"/>
      </w:pPr>
    </w:p>
    <w:p w:rsidR="0088680D" w:rsidRPr="00F04B26" w:rsidRDefault="00B06A60">
      <w:pPr>
        <w:pStyle w:val="3"/>
        <w:rPr>
          <w:rFonts w:eastAsia="宋体"/>
        </w:rPr>
      </w:pPr>
      <w:bookmarkStart w:id="21" w:name="_Toc81859036"/>
      <w:r w:rsidRPr="00F04B26">
        <w:rPr>
          <w:rFonts w:eastAsia="宋体"/>
        </w:rPr>
        <w:t>倍率放电性能</w:t>
      </w:r>
      <w:bookmarkEnd w:id="21"/>
    </w:p>
    <w:p w:rsidR="0088680D" w:rsidRDefault="00B06A60">
      <w:pPr>
        <w:pStyle w:val="a3"/>
        <w:ind w:left="420" w:firstLineChars="0" w:firstLine="0"/>
      </w:pPr>
      <w:r>
        <w:t>测试方法</w:t>
      </w:r>
      <w:r>
        <w:rPr>
          <w:rFonts w:hint="eastAsia"/>
        </w:rPr>
        <w:t>：</w:t>
      </w:r>
    </w:p>
    <w:p w:rsidR="0088680D" w:rsidRDefault="00B06A60">
      <w:pPr>
        <w:pStyle w:val="a3"/>
      </w:pPr>
      <w:r>
        <w:rPr>
          <w:rFonts w:hint="eastAsia"/>
        </w:rPr>
        <w:t>1</w:t>
      </w:r>
      <w:r>
        <w:rPr>
          <w:rFonts w:hint="eastAsia"/>
        </w:rPr>
        <w:t>）电芯在</w:t>
      </w:r>
      <w:r>
        <w:rPr>
          <w:rFonts w:hint="eastAsia"/>
        </w:rPr>
        <w:t>25</w:t>
      </w:r>
      <w:r>
        <w:rPr>
          <w:rFonts w:hint="eastAsia"/>
        </w:rPr>
        <w:t>℃下以</w:t>
      </w:r>
      <w:r>
        <w:rPr>
          <w:rFonts w:hint="eastAsia"/>
        </w:rPr>
        <w:t>0.2C</w:t>
      </w:r>
      <w:r>
        <w:rPr>
          <w:rFonts w:hint="eastAsia"/>
        </w:rPr>
        <w:t>恒</w:t>
      </w:r>
      <w:proofErr w:type="gramStart"/>
      <w:r>
        <w:rPr>
          <w:rFonts w:hint="eastAsia"/>
        </w:rPr>
        <w:t>流放电至</w:t>
      </w:r>
      <w:proofErr w:type="gramEnd"/>
      <w:r>
        <w:rPr>
          <w:rFonts w:hint="eastAsia"/>
        </w:rPr>
        <w:t>2.5V</w:t>
      </w:r>
      <w:r>
        <w:rPr>
          <w:rFonts w:hint="eastAsia"/>
        </w:rPr>
        <w:t>，静置</w:t>
      </w:r>
      <w:r>
        <w:rPr>
          <w:rFonts w:hint="eastAsia"/>
        </w:rPr>
        <w:t>30min</w:t>
      </w:r>
      <w:r>
        <w:rPr>
          <w:rFonts w:hint="eastAsia"/>
        </w:rPr>
        <w:t>；</w:t>
      </w:r>
    </w:p>
    <w:p w:rsidR="0088680D" w:rsidRDefault="00B06A60">
      <w:pPr>
        <w:pStyle w:val="a3"/>
      </w:pPr>
      <w:r>
        <w:rPr>
          <w:rFonts w:hint="eastAsia"/>
        </w:rPr>
        <w:t>2</w:t>
      </w:r>
      <w:r>
        <w:rPr>
          <w:rFonts w:hint="eastAsia"/>
        </w:rPr>
        <w:t>）电芯在</w:t>
      </w:r>
      <w:r>
        <w:rPr>
          <w:rFonts w:hint="eastAsia"/>
        </w:rPr>
        <w:t>25</w:t>
      </w:r>
      <w:r>
        <w:rPr>
          <w:rFonts w:hint="eastAsia"/>
        </w:rPr>
        <w:t>℃下以</w:t>
      </w:r>
      <w:r>
        <w:rPr>
          <w:rFonts w:hint="eastAsia"/>
        </w:rPr>
        <w:t>0.2C</w:t>
      </w:r>
      <w:r>
        <w:rPr>
          <w:rFonts w:hint="eastAsia"/>
        </w:rPr>
        <w:t>恒流恒压充电至</w:t>
      </w:r>
      <w:r>
        <w:rPr>
          <w:rFonts w:hint="eastAsia"/>
        </w:rPr>
        <w:t>3.</w:t>
      </w:r>
      <w:r>
        <w:t>65</w:t>
      </w:r>
      <w:r>
        <w:rPr>
          <w:rFonts w:hint="eastAsia"/>
        </w:rPr>
        <w:t>V/0.05C</w:t>
      </w:r>
      <w:r>
        <w:rPr>
          <w:rFonts w:hint="eastAsia"/>
        </w:rPr>
        <w:t>截止，静置</w:t>
      </w:r>
      <w:r>
        <w:rPr>
          <w:rFonts w:hint="eastAsia"/>
        </w:rPr>
        <w:t>30min</w:t>
      </w:r>
      <w:r>
        <w:rPr>
          <w:rFonts w:hint="eastAsia"/>
        </w:rPr>
        <w:t>；</w:t>
      </w:r>
    </w:p>
    <w:p w:rsidR="0088680D" w:rsidRDefault="00B06A60">
      <w:pPr>
        <w:pStyle w:val="a3"/>
      </w:pPr>
      <w:r>
        <w:rPr>
          <w:rFonts w:hint="eastAsia"/>
        </w:rPr>
        <w:t>3</w:t>
      </w:r>
      <w:r>
        <w:rPr>
          <w:rFonts w:hint="eastAsia"/>
        </w:rPr>
        <w:t>）电芯在</w:t>
      </w:r>
      <w:r>
        <w:rPr>
          <w:rFonts w:hint="eastAsia"/>
        </w:rPr>
        <w:t>25</w:t>
      </w:r>
      <w:r>
        <w:rPr>
          <w:rFonts w:hint="eastAsia"/>
        </w:rPr>
        <w:t>℃下以</w:t>
      </w:r>
      <w:r>
        <w:rPr>
          <w:rFonts w:hint="eastAsia"/>
        </w:rPr>
        <w:t>0.2C</w:t>
      </w:r>
      <w:r>
        <w:rPr>
          <w:rFonts w:hint="eastAsia"/>
        </w:rPr>
        <w:t>恒</w:t>
      </w:r>
      <w:proofErr w:type="gramStart"/>
      <w:r>
        <w:rPr>
          <w:rFonts w:hint="eastAsia"/>
        </w:rPr>
        <w:t>流放电至</w:t>
      </w:r>
      <w:proofErr w:type="gramEnd"/>
      <w:r>
        <w:rPr>
          <w:rFonts w:hint="eastAsia"/>
        </w:rPr>
        <w:t>2.</w:t>
      </w:r>
      <w:r>
        <w:t>5</w:t>
      </w:r>
      <w:r>
        <w:rPr>
          <w:rFonts w:hint="eastAsia"/>
        </w:rPr>
        <w:t>V</w:t>
      </w:r>
      <w:r>
        <w:rPr>
          <w:rFonts w:hint="eastAsia"/>
        </w:rPr>
        <w:t>，静置</w:t>
      </w:r>
      <w:r>
        <w:rPr>
          <w:rFonts w:hint="eastAsia"/>
        </w:rPr>
        <w:t>30min</w:t>
      </w:r>
      <w:r>
        <w:rPr>
          <w:rFonts w:hint="eastAsia"/>
        </w:rPr>
        <w:t>。</w:t>
      </w:r>
    </w:p>
    <w:p w:rsidR="0088680D" w:rsidRDefault="00B06A60">
      <w:pPr>
        <w:pStyle w:val="a3"/>
      </w:pPr>
      <w:r>
        <w:rPr>
          <w:rFonts w:hint="eastAsia"/>
        </w:rPr>
        <w:lastRenderedPageBreak/>
        <w:t>4</w:t>
      </w:r>
      <w:r>
        <w:rPr>
          <w:rFonts w:hint="eastAsia"/>
        </w:rPr>
        <w:t>）电芯每次充电均在室温下搁置</w:t>
      </w:r>
      <w:r>
        <w:rPr>
          <w:rFonts w:hint="eastAsia"/>
        </w:rPr>
        <w:t>4</w:t>
      </w:r>
      <w:r>
        <w:rPr>
          <w:rFonts w:hint="eastAsia"/>
        </w:rPr>
        <w:t>小时后再以</w:t>
      </w:r>
      <w:r>
        <w:rPr>
          <w:rFonts w:hint="eastAsia"/>
        </w:rPr>
        <w:t>0.2C CCCV</w:t>
      </w:r>
      <w:r>
        <w:rPr>
          <w:rFonts w:hint="eastAsia"/>
        </w:rPr>
        <w:t>至</w:t>
      </w:r>
      <w:r>
        <w:rPr>
          <w:rFonts w:hint="eastAsia"/>
        </w:rPr>
        <w:t>3.65V 0.05C</w:t>
      </w:r>
      <w:r>
        <w:rPr>
          <w:rFonts w:hint="eastAsia"/>
        </w:rPr>
        <w:t>截止，搁置</w:t>
      </w:r>
      <w:r>
        <w:rPr>
          <w:rFonts w:hint="eastAsia"/>
        </w:rPr>
        <w:t>30min</w:t>
      </w:r>
      <w:r>
        <w:rPr>
          <w:rFonts w:hint="eastAsia"/>
        </w:rPr>
        <w:t>；</w:t>
      </w:r>
    </w:p>
    <w:p w:rsidR="0088680D" w:rsidRDefault="00B06A60">
      <w:pPr>
        <w:pStyle w:val="a3"/>
        <w:ind w:left="420" w:firstLineChars="0" w:firstLine="0"/>
      </w:pPr>
      <w:r>
        <w:rPr>
          <w:rFonts w:hint="eastAsia"/>
        </w:rPr>
        <w:t>5</w:t>
      </w:r>
      <w:r>
        <w:rPr>
          <w:rFonts w:hint="eastAsia"/>
        </w:rPr>
        <w:t>）电芯在</w:t>
      </w:r>
      <w:r>
        <w:rPr>
          <w:rFonts w:hint="eastAsia"/>
        </w:rPr>
        <w:t>25</w:t>
      </w:r>
      <w:r>
        <w:rPr>
          <w:rFonts w:hint="eastAsia"/>
        </w:rPr>
        <w:t>℃环境下搁置</w:t>
      </w:r>
      <w:r>
        <w:rPr>
          <w:rFonts w:hint="eastAsia"/>
        </w:rPr>
        <w:t>4</w:t>
      </w:r>
      <w:r>
        <w:rPr>
          <w:rFonts w:hint="eastAsia"/>
        </w:rPr>
        <w:t>小时，然后以</w:t>
      </w:r>
      <w:r>
        <w:rPr>
          <w:rFonts w:hint="eastAsia"/>
        </w:rPr>
        <w:t>0.</w:t>
      </w:r>
      <w:r>
        <w:t>1</w:t>
      </w:r>
      <w:r>
        <w:rPr>
          <w:rFonts w:hint="eastAsia"/>
        </w:rPr>
        <w:t>C/</w:t>
      </w:r>
      <w:r>
        <w:t>0.3</w:t>
      </w:r>
      <w:r>
        <w:rPr>
          <w:rFonts w:hint="eastAsia"/>
        </w:rPr>
        <w:t>C/</w:t>
      </w:r>
      <w:r>
        <w:t>1</w:t>
      </w:r>
      <w:r>
        <w:rPr>
          <w:rFonts w:hint="eastAsia"/>
        </w:rPr>
        <w:t>C</w:t>
      </w:r>
      <w:r>
        <w:rPr>
          <w:rFonts w:hint="eastAsia"/>
        </w:rPr>
        <w:t>恒</w:t>
      </w:r>
      <w:proofErr w:type="gramStart"/>
      <w:r>
        <w:rPr>
          <w:rFonts w:hint="eastAsia"/>
        </w:rPr>
        <w:t>流放电至放电</w:t>
      </w:r>
      <w:proofErr w:type="gramEnd"/>
      <w:r>
        <w:rPr>
          <w:rFonts w:hint="eastAsia"/>
        </w:rPr>
        <w:t>截止电压</w:t>
      </w:r>
      <w:r>
        <w:rPr>
          <w:rFonts w:hint="eastAsia"/>
        </w:rPr>
        <w:t>2.5V</w:t>
      </w:r>
      <w:r>
        <w:rPr>
          <w:rFonts w:hint="eastAsia"/>
        </w:rPr>
        <w:t>；</w:t>
      </w:r>
    </w:p>
    <w:p w:rsidR="0088680D" w:rsidRDefault="00B06A60">
      <w:pPr>
        <w:pStyle w:val="a3"/>
      </w:pPr>
      <w:r>
        <w:t>判定标准：</w:t>
      </w:r>
    </w:p>
    <w:p w:rsidR="0088680D" w:rsidRDefault="00B06A60">
      <w:pPr>
        <w:pStyle w:val="a3"/>
      </w:pPr>
      <w:r>
        <w:t>表</w:t>
      </w:r>
      <w:r>
        <w:t xml:space="preserve">9 </w:t>
      </w:r>
      <w:r>
        <w:t>电芯倍率放电性能要求</w:t>
      </w:r>
    </w:p>
    <w:tbl>
      <w:tblPr>
        <w:tblStyle w:val="af0"/>
        <w:tblW w:w="0" w:type="auto"/>
        <w:jc w:val="center"/>
        <w:tblLook w:val="04A0" w:firstRow="1" w:lastRow="0" w:firstColumn="1" w:lastColumn="0" w:noHBand="0" w:noVBand="1"/>
      </w:tblPr>
      <w:tblGrid>
        <w:gridCol w:w="1696"/>
        <w:gridCol w:w="2694"/>
      </w:tblGrid>
      <w:tr w:rsidR="0088680D">
        <w:trPr>
          <w:jc w:val="center"/>
        </w:trPr>
        <w:tc>
          <w:tcPr>
            <w:tcW w:w="1696" w:type="dxa"/>
          </w:tcPr>
          <w:p w:rsidR="0088680D" w:rsidRDefault="00B06A60">
            <w:pPr>
              <w:pStyle w:val="a3"/>
            </w:pPr>
            <w:r>
              <w:t>放电倍率</w:t>
            </w:r>
          </w:p>
        </w:tc>
        <w:tc>
          <w:tcPr>
            <w:tcW w:w="2694" w:type="dxa"/>
          </w:tcPr>
          <w:p w:rsidR="0088680D" w:rsidRDefault="00B06A60">
            <w:pPr>
              <w:pStyle w:val="a3"/>
            </w:pPr>
            <w:r>
              <w:t>放电容量</w:t>
            </w:r>
            <w:r>
              <w:t>/</w:t>
            </w:r>
            <w:r>
              <w:t>额定容量</w:t>
            </w:r>
          </w:p>
        </w:tc>
      </w:tr>
      <w:tr w:rsidR="0088680D">
        <w:trPr>
          <w:jc w:val="center"/>
        </w:trPr>
        <w:tc>
          <w:tcPr>
            <w:tcW w:w="1696" w:type="dxa"/>
          </w:tcPr>
          <w:p w:rsidR="0088680D" w:rsidRDefault="00B06A60">
            <w:pPr>
              <w:pStyle w:val="a3"/>
            </w:pPr>
            <w:r>
              <w:t>0.1C</w:t>
            </w:r>
          </w:p>
        </w:tc>
        <w:tc>
          <w:tcPr>
            <w:tcW w:w="2694" w:type="dxa"/>
          </w:tcPr>
          <w:p w:rsidR="0088680D" w:rsidRDefault="00B06A60">
            <w:pPr>
              <w:pStyle w:val="a3"/>
            </w:pPr>
            <w:r>
              <w:t>≥100</w:t>
            </w:r>
            <w:r>
              <w:rPr>
                <w:rFonts w:hint="eastAsia"/>
              </w:rPr>
              <w:t>%</w:t>
            </w:r>
          </w:p>
        </w:tc>
      </w:tr>
      <w:tr w:rsidR="0088680D">
        <w:trPr>
          <w:jc w:val="center"/>
        </w:trPr>
        <w:tc>
          <w:tcPr>
            <w:tcW w:w="1696" w:type="dxa"/>
          </w:tcPr>
          <w:p w:rsidR="0088680D" w:rsidRDefault="00B06A60">
            <w:pPr>
              <w:pStyle w:val="a3"/>
            </w:pPr>
            <w:r>
              <w:t>0.2C</w:t>
            </w:r>
          </w:p>
        </w:tc>
        <w:tc>
          <w:tcPr>
            <w:tcW w:w="2694" w:type="dxa"/>
          </w:tcPr>
          <w:p w:rsidR="0088680D" w:rsidRDefault="00732ADD">
            <w:pPr>
              <w:pStyle w:val="a3"/>
            </w:pPr>
            <w:r w:rsidRPr="00A63E3A">
              <w:rPr>
                <w:rFonts w:hint="eastAsia"/>
                <w:color w:val="00B0F0"/>
              </w:rPr>
              <w:t>≥</w:t>
            </w:r>
            <w:r w:rsidR="00B06A60" w:rsidRPr="00A63E3A">
              <w:rPr>
                <w:color w:val="00B0F0"/>
              </w:rPr>
              <w:t>100%</w:t>
            </w:r>
          </w:p>
        </w:tc>
      </w:tr>
      <w:tr w:rsidR="0088680D">
        <w:trPr>
          <w:jc w:val="center"/>
        </w:trPr>
        <w:tc>
          <w:tcPr>
            <w:tcW w:w="1696" w:type="dxa"/>
          </w:tcPr>
          <w:p w:rsidR="0088680D" w:rsidRDefault="00B06A60">
            <w:pPr>
              <w:pStyle w:val="a3"/>
            </w:pPr>
            <w:r>
              <w:t>0.3</w:t>
            </w:r>
            <w:r w:rsidR="001F05E2">
              <w:t>3</w:t>
            </w:r>
            <w:r>
              <w:t>C</w:t>
            </w:r>
          </w:p>
        </w:tc>
        <w:tc>
          <w:tcPr>
            <w:tcW w:w="2694" w:type="dxa"/>
          </w:tcPr>
          <w:p w:rsidR="0088680D" w:rsidRDefault="00B06A60">
            <w:pPr>
              <w:pStyle w:val="a3"/>
            </w:pPr>
            <w:r>
              <w:t>≥100</w:t>
            </w:r>
            <w:r>
              <w:rPr>
                <w:rFonts w:hint="eastAsia"/>
              </w:rPr>
              <w:t>%</w:t>
            </w:r>
          </w:p>
        </w:tc>
      </w:tr>
      <w:tr w:rsidR="0088680D">
        <w:trPr>
          <w:jc w:val="center"/>
        </w:trPr>
        <w:tc>
          <w:tcPr>
            <w:tcW w:w="1696" w:type="dxa"/>
          </w:tcPr>
          <w:p w:rsidR="0088680D" w:rsidRDefault="00B06A60">
            <w:pPr>
              <w:pStyle w:val="a3"/>
            </w:pPr>
            <w:r>
              <w:t>1C</w:t>
            </w:r>
          </w:p>
        </w:tc>
        <w:tc>
          <w:tcPr>
            <w:tcW w:w="2694" w:type="dxa"/>
          </w:tcPr>
          <w:p w:rsidR="0088680D" w:rsidRDefault="00B06A60">
            <w:pPr>
              <w:pStyle w:val="a3"/>
            </w:pPr>
            <w:r>
              <w:t>≥95</w:t>
            </w:r>
            <w:r>
              <w:rPr>
                <w:rFonts w:hint="eastAsia"/>
              </w:rPr>
              <w:t>%</w:t>
            </w:r>
          </w:p>
        </w:tc>
      </w:tr>
    </w:tbl>
    <w:p w:rsidR="0088680D" w:rsidRDefault="0088680D">
      <w:pPr>
        <w:pStyle w:val="a3"/>
      </w:pPr>
    </w:p>
    <w:p w:rsidR="00662033" w:rsidRDefault="00662033" w:rsidP="00662033">
      <w:pPr>
        <w:pStyle w:val="3"/>
        <w:rPr>
          <w:rFonts w:eastAsia="宋体"/>
        </w:rPr>
      </w:pPr>
      <w:bookmarkStart w:id="22" w:name="_Toc81859037"/>
      <w:r w:rsidRPr="00662033">
        <w:rPr>
          <w:rFonts w:eastAsia="宋体" w:hint="eastAsia"/>
        </w:rPr>
        <w:t>高低温放电性能</w:t>
      </w:r>
      <w:bookmarkEnd w:id="22"/>
    </w:p>
    <w:p w:rsidR="00662033" w:rsidRDefault="00662033" w:rsidP="00662033">
      <w:r>
        <w:rPr>
          <w:rFonts w:hint="eastAsia"/>
        </w:rPr>
        <w:t xml:space="preserve"> </w:t>
      </w:r>
      <w:r>
        <w:t xml:space="preserve">   </w:t>
      </w:r>
      <w:r>
        <w:rPr>
          <w:rFonts w:hint="eastAsia"/>
        </w:rPr>
        <w:t>测试方法：</w:t>
      </w:r>
    </w:p>
    <w:p w:rsidR="00662033" w:rsidRDefault="00662033" w:rsidP="00662033">
      <w:r>
        <w:rPr>
          <w:rFonts w:hint="eastAsia"/>
        </w:rPr>
        <w:t>1</w:t>
      </w:r>
      <w:r>
        <w:rPr>
          <w:rFonts w:hint="eastAsia"/>
        </w:rPr>
        <w:t>）电芯在</w:t>
      </w:r>
      <w:r>
        <w:rPr>
          <w:rFonts w:hint="eastAsia"/>
        </w:rPr>
        <w:t>25</w:t>
      </w:r>
      <w:r>
        <w:rPr>
          <w:rFonts w:hint="eastAsia"/>
        </w:rPr>
        <w:t>℃下以</w:t>
      </w:r>
      <w:r>
        <w:rPr>
          <w:rFonts w:hint="eastAsia"/>
        </w:rPr>
        <w:t>0.2C</w:t>
      </w:r>
      <w:r>
        <w:rPr>
          <w:rFonts w:hint="eastAsia"/>
        </w:rPr>
        <w:t>恒</w:t>
      </w:r>
      <w:proofErr w:type="gramStart"/>
      <w:r>
        <w:rPr>
          <w:rFonts w:hint="eastAsia"/>
        </w:rPr>
        <w:t>流放电至</w:t>
      </w:r>
      <w:proofErr w:type="gramEnd"/>
      <w:r>
        <w:rPr>
          <w:rFonts w:hint="eastAsia"/>
        </w:rPr>
        <w:t>2.5V</w:t>
      </w:r>
      <w:r>
        <w:rPr>
          <w:rFonts w:hint="eastAsia"/>
        </w:rPr>
        <w:t>，静置</w:t>
      </w:r>
      <w:r>
        <w:rPr>
          <w:rFonts w:hint="eastAsia"/>
        </w:rPr>
        <w:t>30min</w:t>
      </w:r>
      <w:r>
        <w:rPr>
          <w:rFonts w:hint="eastAsia"/>
        </w:rPr>
        <w:t>；</w:t>
      </w:r>
    </w:p>
    <w:p w:rsidR="00662033" w:rsidRDefault="00662033" w:rsidP="00662033">
      <w:r>
        <w:rPr>
          <w:rFonts w:hint="eastAsia"/>
        </w:rPr>
        <w:t>2</w:t>
      </w:r>
      <w:r>
        <w:rPr>
          <w:rFonts w:hint="eastAsia"/>
        </w:rPr>
        <w:t>）电芯在</w:t>
      </w:r>
      <w:r>
        <w:rPr>
          <w:rFonts w:hint="eastAsia"/>
        </w:rPr>
        <w:t>25</w:t>
      </w:r>
      <w:r>
        <w:rPr>
          <w:rFonts w:hint="eastAsia"/>
        </w:rPr>
        <w:t>℃下以</w:t>
      </w:r>
      <w:r>
        <w:rPr>
          <w:rFonts w:hint="eastAsia"/>
        </w:rPr>
        <w:t>0.2C CCCV</w:t>
      </w:r>
      <w:r>
        <w:rPr>
          <w:rFonts w:hint="eastAsia"/>
        </w:rPr>
        <w:t>至</w:t>
      </w:r>
      <w:r>
        <w:rPr>
          <w:rFonts w:hint="eastAsia"/>
        </w:rPr>
        <w:t>3.65V/0.05C</w:t>
      </w:r>
      <w:r>
        <w:rPr>
          <w:rFonts w:hint="eastAsia"/>
        </w:rPr>
        <w:t>截止，静置</w:t>
      </w:r>
      <w:r>
        <w:rPr>
          <w:rFonts w:hint="eastAsia"/>
        </w:rPr>
        <w:t>30min</w:t>
      </w:r>
      <w:r>
        <w:rPr>
          <w:rFonts w:hint="eastAsia"/>
        </w:rPr>
        <w:t>；</w:t>
      </w:r>
    </w:p>
    <w:p w:rsidR="00662033" w:rsidRDefault="00662033" w:rsidP="00662033">
      <w:r>
        <w:rPr>
          <w:rFonts w:hint="eastAsia"/>
        </w:rPr>
        <w:t>3</w:t>
      </w:r>
      <w:r>
        <w:rPr>
          <w:rFonts w:hint="eastAsia"/>
        </w:rPr>
        <w:t>）电芯在</w:t>
      </w:r>
      <w:r>
        <w:rPr>
          <w:rFonts w:hint="eastAsia"/>
        </w:rPr>
        <w:t>25</w:t>
      </w:r>
      <w:r>
        <w:rPr>
          <w:rFonts w:hint="eastAsia"/>
        </w:rPr>
        <w:t>℃下以</w:t>
      </w:r>
      <w:r>
        <w:rPr>
          <w:rFonts w:hint="eastAsia"/>
        </w:rPr>
        <w:t>0.2C</w:t>
      </w:r>
      <w:r>
        <w:rPr>
          <w:rFonts w:hint="eastAsia"/>
        </w:rPr>
        <w:t>恒</w:t>
      </w:r>
      <w:proofErr w:type="gramStart"/>
      <w:r>
        <w:rPr>
          <w:rFonts w:hint="eastAsia"/>
        </w:rPr>
        <w:t>流放电至</w:t>
      </w:r>
      <w:proofErr w:type="gramEnd"/>
      <w:r>
        <w:rPr>
          <w:rFonts w:hint="eastAsia"/>
        </w:rPr>
        <w:t>2.5V</w:t>
      </w:r>
      <w:r>
        <w:rPr>
          <w:rFonts w:hint="eastAsia"/>
        </w:rPr>
        <w:t>，静置</w:t>
      </w:r>
      <w:r>
        <w:rPr>
          <w:rFonts w:hint="eastAsia"/>
        </w:rPr>
        <w:t>30min</w:t>
      </w:r>
      <w:r>
        <w:rPr>
          <w:rFonts w:hint="eastAsia"/>
        </w:rPr>
        <w:t>；</w:t>
      </w:r>
    </w:p>
    <w:p w:rsidR="00662033" w:rsidRDefault="00662033" w:rsidP="00662033">
      <w:r>
        <w:rPr>
          <w:rFonts w:hint="eastAsia"/>
        </w:rPr>
        <w:t>4</w:t>
      </w:r>
      <w:r>
        <w:rPr>
          <w:rFonts w:hint="eastAsia"/>
        </w:rPr>
        <w:t>）电芯每次充电均在室温下搁置</w:t>
      </w:r>
      <w:r>
        <w:rPr>
          <w:rFonts w:hint="eastAsia"/>
        </w:rPr>
        <w:t>4</w:t>
      </w:r>
      <w:r>
        <w:rPr>
          <w:rFonts w:hint="eastAsia"/>
        </w:rPr>
        <w:t>小时后再以</w:t>
      </w:r>
      <w:r>
        <w:rPr>
          <w:rFonts w:hint="eastAsia"/>
        </w:rPr>
        <w:t>0.2C CCCV</w:t>
      </w:r>
      <w:r>
        <w:rPr>
          <w:rFonts w:hint="eastAsia"/>
        </w:rPr>
        <w:t>至</w:t>
      </w:r>
      <w:r>
        <w:rPr>
          <w:rFonts w:hint="eastAsia"/>
        </w:rPr>
        <w:t>3.65V 0.05C</w:t>
      </w:r>
      <w:r>
        <w:rPr>
          <w:rFonts w:hint="eastAsia"/>
        </w:rPr>
        <w:t>截止，搁置</w:t>
      </w:r>
      <w:r>
        <w:rPr>
          <w:rFonts w:hint="eastAsia"/>
        </w:rPr>
        <w:t>30min</w:t>
      </w:r>
      <w:r>
        <w:rPr>
          <w:rFonts w:hint="eastAsia"/>
        </w:rPr>
        <w:t>；</w:t>
      </w:r>
    </w:p>
    <w:p w:rsidR="00662033" w:rsidRDefault="00662033" w:rsidP="00662033">
      <w:r>
        <w:rPr>
          <w:rFonts w:hint="eastAsia"/>
        </w:rPr>
        <w:t>5</w:t>
      </w:r>
      <w:r>
        <w:rPr>
          <w:rFonts w:hint="eastAsia"/>
        </w:rPr>
        <w:t>）电</w:t>
      </w:r>
      <w:proofErr w:type="gramStart"/>
      <w:r>
        <w:rPr>
          <w:rFonts w:hint="eastAsia"/>
        </w:rPr>
        <w:t>芯分别</w:t>
      </w:r>
      <w:proofErr w:type="gramEnd"/>
      <w:r>
        <w:rPr>
          <w:rFonts w:hint="eastAsia"/>
        </w:rPr>
        <w:t>在</w:t>
      </w:r>
      <w:r>
        <w:rPr>
          <w:rFonts w:hint="eastAsia"/>
        </w:rPr>
        <w:t>-20/0/10/25/55</w:t>
      </w:r>
      <w:r>
        <w:rPr>
          <w:rFonts w:hint="eastAsia"/>
        </w:rPr>
        <w:t>度环境下搁置</w:t>
      </w:r>
      <w:r>
        <w:rPr>
          <w:rFonts w:hint="eastAsia"/>
        </w:rPr>
        <w:t>4</w:t>
      </w:r>
      <w:r>
        <w:rPr>
          <w:rFonts w:hint="eastAsia"/>
        </w:rPr>
        <w:t>小时，然后每个温度均以</w:t>
      </w:r>
      <w:r>
        <w:rPr>
          <w:rFonts w:hint="eastAsia"/>
        </w:rPr>
        <w:t>0.5C</w:t>
      </w:r>
      <w:r>
        <w:rPr>
          <w:rFonts w:hint="eastAsia"/>
        </w:rPr>
        <w:t>恒</w:t>
      </w:r>
      <w:proofErr w:type="gramStart"/>
      <w:r>
        <w:rPr>
          <w:rFonts w:hint="eastAsia"/>
        </w:rPr>
        <w:t>流放电至放电</w:t>
      </w:r>
      <w:proofErr w:type="gramEnd"/>
      <w:r>
        <w:rPr>
          <w:rFonts w:hint="eastAsia"/>
        </w:rPr>
        <w:t>截止电压</w:t>
      </w:r>
      <w:r>
        <w:rPr>
          <w:rFonts w:hint="eastAsia"/>
        </w:rPr>
        <w:t>2.0V/2.0V/2.5V/2.5V/2.5V</w:t>
      </w:r>
      <w:r>
        <w:rPr>
          <w:rFonts w:hint="eastAsia"/>
        </w:rPr>
        <w:t>；</w:t>
      </w:r>
    </w:p>
    <w:p w:rsidR="00662033" w:rsidRDefault="00662033" w:rsidP="00662033">
      <w:r>
        <w:rPr>
          <w:rFonts w:hint="eastAsia"/>
        </w:rPr>
        <w:t>备注：充电每</w:t>
      </w:r>
      <w:r>
        <w:rPr>
          <w:rFonts w:hint="eastAsia"/>
        </w:rPr>
        <w:t>5s</w:t>
      </w:r>
      <w:r>
        <w:rPr>
          <w:rFonts w:hint="eastAsia"/>
        </w:rPr>
        <w:t>采集温度点，放电每</w:t>
      </w:r>
      <w:r>
        <w:rPr>
          <w:rFonts w:hint="eastAsia"/>
        </w:rPr>
        <w:t>1s</w:t>
      </w:r>
      <w:r>
        <w:rPr>
          <w:rFonts w:hint="eastAsia"/>
        </w:rPr>
        <w:t>采集温度点，搁置每</w:t>
      </w:r>
      <w:r>
        <w:rPr>
          <w:rFonts w:hint="eastAsia"/>
        </w:rPr>
        <w:t>10s</w:t>
      </w:r>
      <w:r>
        <w:rPr>
          <w:rFonts w:hint="eastAsia"/>
        </w:rPr>
        <w:t>采集温度点。</w:t>
      </w:r>
    </w:p>
    <w:p w:rsidR="00662033" w:rsidRDefault="00662033" w:rsidP="00662033">
      <w:r>
        <w:rPr>
          <w:rFonts w:hint="eastAsia"/>
        </w:rPr>
        <w:t>判定标准：</w:t>
      </w:r>
    </w:p>
    <w:p w:rsidR="00662033" w:rsidRDefault="00662033" w:rsidP="00662033">
      <w:r>
        <w:rPr>
          <w:rFonts w:hint="eastAsia"/>
        </w:rPr>
        <w:t>表</w:t>
      </w:r>
      <w:r>
        <w:rPr>
          <w:rFonts w:hint="eastAsia"/>
        </w:rPr>
        <w:t xml:space="preserve">10 </w:t>
      </w:r>
      <w:r>
        <w:rPr>
          <w:rFonts w:hint="eastAsia"/>
        </w:rPr>
        <w:t>不同温度、放电电流条件下电芯的放电性能</w:t>
      </w:r>
    </w:p>
    <w:tbl>
      <w:tblPr>
        <w:tblStyle w:val="af0"/>
        <w:tblW w:w="0" w:type="auto"/>
        <w:jc w:val="center"/>
        <w:tblLook w:val="04A0" w:firstRow="1" w:lastRow="0" w:firstColumn="1" w:lastColumn="0" w:noHBand="0" w:noVBand="1"/>
      </w:tblPr>
      <w:tblGrid>
        <w:gridCol w:w="2130"/>
        <w:gridCol w:w="2130"/>
        <w:gridCol w:w="2131"/>
      </w:tblGrid>
      <w:tr w:rsidR="00D54856" w:rsidTr="001A4B63">
        <w:trPr>
          <w:jc w:val="center"/>
        </w:trPr>
        <w:tc>
          <w:tcPr>
            <w:tcW w:w="2130" w:type="dxa"/>
            <w:vAlign w:val="center"/>
          </w:tcPr>
          <w:p w:rsidR="00D54856" w:rsidRDefault="00D54856" w:rsidP="001A4B63">
            <w:pPr>
              <w:jc w:val="center"/>
              <w:rPr>
                <w:sz w:val="18"/>
              </w:rPr>
            </w:pPr>
            <w:r>
              <w:rPr>
                <w:sz w:val="18"/>
              </w:rPr>
              <w:t>环境温度</w:t>
            </w:r>
          </w:p>
        </w:tc>
        <w:tc>
          <w:tcPr>
            <w:tcW w:w="2130" w:type="dxa"/>
            <w:vAlign w:val="center"/>
          </w:tcPr>
          <w:p w:rsidR="00D54856" w:rsidRDefault="00D54856" w:rsidP="001A4B63">
            <w:pPr>
              <w:jc w:val="center"/>
              <w:rPr>
                <w:sz w:val="18"/>
              </w:rPr>
            </w:pPr>
            <w:r>
              <w:rPr>
                <w:sz w:val="18"/>
              </w:rPr>
              <w:t>放电倍率</w:t>
            </w:r>
          </w:p>
        </w:tc>
        <w:tc>
          <w:tcPr>
            <w:tcW w:w="2131" w:type="dxa"/>
            <w:vAlign w:val="center"/>
          </w:tcPr>
          <w:p w:rsidR="00D54856" w:rsidRDefault="00D54856" w:rsidP="001A4B63">
            <w:pPr>
              <w:jc w:val="center"/>
              <w:rPr>
                <w:sz w:val="18"/>
              </w:rPr>
            </w:pPr>
            <w:r>
              <w:rPr>
                <w:sz w:val="18"/>
              </w:rPr>
              <w:t>容量保持率</w:t>
            </w:r>
          </w:p>
        </w:tc>
      </w:tr>
      <w:tr w:rsidR="00D54856" w:rsidTr="001A4B63">
        <w:trPr>
          <w:jc w:val="center"/>
        </w:trPr>
        <w:tc>
          <w:tcPr>
            <w:tcW w:w="2130" w:type="dxa"/>
            <w:vAlign w:val="center"/>
          </w:tcPr>
          <w:p w:rsidR="00D54856" w:rsidRDefault="00D54856" w:rsidP="001A4B63">
            <w:pPr>
              <w:jc w:val="center"/>
              <w:rPr>
                <w:sz w:val="18"/>
              </w:rPr>
            </w:pPr>
            <w:r>
              <w:rPr>
                <w:rFonts w:hint="eastAsia"/>
                <w:sz w:val="18"/>
              </w:rPr>
              <w:t>-20</w:t>
            </w:r>
            <w:r>
              <w:rPr>
                <w:rFonts w:hint="eastAsia"/>
                <w:sz w:val="18"/>
              </w:rPr>
              <w:t>℃</w:t>
            </w:r>
          </w:p>
        </w:tc>
        <w:tc>
          <w:tcPr>
            <w:tcW w:w="2130" w:type="dxa"/>
            <w:vAlign w:val="center"/>
          </w:tcPr>
          <w:p w:rsidR="00D54856" w:rsidRDefault="00D54856" w:rsidP="001A4B63">
            <w:pPr>
              <w:jc w:val="center"/>
              <w:rPr>
                <w:sz w:val="18"/>
              </w:rPr>
            </w:pPr>
            <w:r>
              <w:rPr>
                <w:sz w:val="18"/>
              </w:rPr>
              <w:t>0.5C</w:t>
            </w:r>
          </w:p>
        </w:tc>
        <w:tc>
          <w:tcPr>
            <w:tcW w:w="2131" w:type="dxa"/>
            <w:vAlign w:val="center"/>
          </w:tcPr>
          <w:p w:rsidR="00D54856" w:rsidRDefault="00D54856" w:rsidP="001A4B63">
            <w:pPr>
              <w:jc w:val="center"/>
              <w:rPr>
                <w:sz w:val="18"/>
              </w:rPr>
            </w:pPr>
            <w:r>
              <w:t>≥</w:t>
            </w:r>
            <w:r>
              <w:rPr>
                <w:rFonts w:hint="eastAsia"/>
                <w:sz w:val="18"/>
              </w:rPr>
              <w:t>7</w:t>
            </w:r>
            <w:r>
              <w:rPr>
                <w:sz w:val="18"/>
              </w:rPr>
              <w:t>0</w:t>
            </w:r>
            <w:r>
              <w:rPr>
                <w:rFonts w:hint="eastAsia"/>
                <w:sz w:val="18"/>
              </w:rPr>
              <w:t>%</w:t>
            </w:r>
          </w:p>
        </w:tc>
      </w:tr>
      <w:tr w:rsidR="00D54856" w:rsidTr="001A4B63">
        <w:trPr>
          <w:jc w:val="center"/>
        </w:trPr>
        <w:tc>
          <w:tcPr>
            <w:tcW w:w="2130" w:type="dxa"/>
            <w:vAlign w:val="center"/>
          </w:tcPr>
          <w:p w:rsidR="00D54856" w:rsidRDefault="00D54856" w:rsidP="001A4B63">
            <w:pPr>
              <w:jc w:val="center"/>
              <w:rPr>
                <w:sz w:val="18"/>
              </w:rPr>
            </w:pPr>
            <w:r>
              <w:rPr>
                <w:sz w:val="18"/>
              </w:rPr>
              <w:t>0</w:t>
            </w:r>
            <w:r>
              <w:rPr>
                <w:rFonts w:hint="eastAsia"/>
                <w:sz w:val="18"/>
              </w:rPr>
              <w:t>℃</w:t>
            </w:r>
          </w:p>
        </w:tc>
        <w:tc>
          <w:tcPr>
            <w:tcW w:w="2130" w:type="dxa"/>
            <w:vAlign w:val="center"/>
          </w:tcPr>
          <w:p w:rsidR="00D54856" w:rsidRDefault="00D54856" w:rsidP="001A4B63">
            <w:pPr>
              <w:jc w:val="center"/>
              <w:rPr>
                <w:sz w:val="18"/>
              </w:rPr>
            </w:pPr>
            <w:r>
              <w:rPr>
                <w:sz w:val="18"/>
              </w:rPr>
              <w:t>0.5C</w:t>
            </w:r>
          </w:p>
        </w:tc>
        <w:tc>
          <w:tcPr>
            <w:tcW w:w="2131" w:type="dxa"/>
            <w:vAlign w:val="center"/>
          </w:tcPr>
          <w:p w:rsidR="00D54856" w:rsidRDefault="00D54856" w:rsidP="001A4B63">
            <w:pPr>
              <w:jc w:val="center"/>
              <w:rPr>
                <w:sz w:val="18"/>
              </w:rPr>
            </w:pPr>
            <w:r>
              <w:t>≥</w:t>
            </w:r>
            <w:r>
              <w:rPr>
                <w:rFonts w:hint="eastAsia"/>
                <w:sz w:val="18"/>
              </w:rPr>
              <w:t>8</w:t>
            </w:r>
            <w:r>
              <w:rPr>
                <w:sz w:val="18"/>
              </w:rPr>
              <w:t>0</w:t>
            </w:r>
            <w:r>
              <w:rPr>
                <w:rFonts w:hint="eastAsia"/>
                <w:sz w:val="18"/>
              </w:rPr>
              <w:t>%</w:t>
            </w:r>
          </w:p>
        </w:tc>
      </w:tr>
      <w:tr w:rsidR="00D54856" w:rsidTr="001A4B63">
        <w:trPr>
          <w:jc w:val="center"/>
        </w:trPr>
        <w:tc>
          <w:tcPr>
            <w:tcW w:w="2130" w:type="dxa"/>
            <w:vAlign w:val="center"/>
          </w:tcPr>
          <w:p w:rsidR="00D54856" w:rsidRDefault="00D54856" w:rsidP="001A4B63">
            <w:pPr>
              <w:jc w:val="center"/>
              <w:rPr>
                <w:sz w:val="18"/>
              </w:rPr>
            </w:pPr>
            <w:r>
              <w:rPr>
                <w:sz w:val="18"/>
              </w:rPr>
              <w:t>10</w:t>
            </w:r>
            <w:r>
              <w:rPr>
                <w:rFonts w:hint="eastAsia"/>
                <w:sz w:val="18"/>
              </w:rPr>
              <w:t>℃</w:t>
            </w:r>
          </w:p>
        </w:tc>
        <w:tc>
          <w:tcPr>
            <w:tcW w:w="2130" w:type="dxa"/>
            <w:vAlign w:val="center"/>
          </w:tcPr>
          <w:p w:rsidR="00D54856" w:rsidRDefault="00D54856" w:rsidP="001A4B63">
            <w:pPr>
              <w:jc w:val="center"/>
              <w:rPr>
                <w:sz w:val="18"/>
              </w:rPr>
            </w:pPr>
            <w:r>
              <w:rPr>
                <w:sz w:val="18"/>
              </w:rPr>
              <w:t>0.5C</w:t>
            </w:r>
          </w:p>
        </w:tc>
        <w:tc>
          <w:tcPr>
            <w:tcW w:w="2131" w:type="dxa"/>
            <w:vAlign w:val="center"/>
          </w:tcPr>
          <w:p w:rsidR="00D54856" w:rsidRDefault="00D54856" w:rsidP="00D54856">
            <w:pPr>
              <w:jc w:val="center"/>
              <w:rPr>
                <w:sz w:val="18"/>
              </w:rPr>
            </w:pPr>
            <w:r>
              <w:t>≥</w:t>
            </w:r>
            <w:r>
              <w:rPr>
                <w:sz w:val="18"/>
              </w:rPr>
              <w:t>85</w:t>
            </w:r>
            <w:r>
              <w:rPr>
                <w:rFonts w:hint="eastAsia"/>
                <w:sz w:val="18"/>
              </w:rPr>
              <w:t>%</w:t>
            </w:r>
          </w:p>
        </w:tc>
      </w:tr>
      <w:tr w:rsidR="00D54856" w:rsidTr="001A4B63">
        <w:trPr>
          <w:jc w:val="center"/>
        </w:trPr>
        <w:tc>
          <w:tcPr>
            <w:tcW w:w="2130" w:type="dxa"/>
            <w:vAlign w:val="center"/>
          </w:tcPr>
          <w:p w:rsidR="00D54856" w:rsidRDefault="00D54856" w:rsidP="001A4B63">
            <w:pPr>
              <w:jc w:val="center"/>
              <w:rPr>
                <w:sz w:val="18"/>
              </w:rPr>
            </w:pPr>
            <w:r>
              <w:rPr>
                <w:sz w:val="18"/>
              </w:rPr>
              <w:t>25</w:t>
            </w:r>
            <w:r>
              <w:rPr>
                <w:rFonts w:hint="eastAsia"/>
                <w:sz w:val="18"/>
              </w:rPr>
              <w:t>℃</w:t>
            </w:r>
          </w:p>
        </w:tc>
        <w:tc>
          <w:tcPr>
            <w:tcW w:w="2130" w:type="dxa"/>
            <w:vAlign w:val="center"/>
          </w:tcPr>
          <w:p w:rsidR="00D54856" w:rsidRDefault="00D54856" w:rsidP="001A4B63">
            <w:pPr>
              <w:jc w:val="center"/>
              <w:rPr>
                <w:sz w:val="18"/>
              </w:rPr>
            </w:pPr>
            <w:r>
              <w:rPr>
                <w:sz w:val="18"/>
              </w:rPr>
              <w:t>0.5C</w:t>
            </w:r>
          </w:p>
        </w:tc>
        <w:tc>
          <w:tcPr>
            <w:tcW w:w="2131" w:type="dxa"/>
            <w:vAlign w:val="center"/>
          </w:tcPr>
          <w:p w:rsidR="00D54856" w:rsidRDefault="00D54856" w:rsidP="001A4B63">
            <w:pPr>
              <w:jc w:val="center"/>
              <w:rPr>
                <w:sz w:val="18"/>
              </w:rPr>
            </w:pPr>
            <w:r>
              <w:t>≥</w:t>
            </w:r>
            <w:r>
              <w:rPr>
                <w:rFonts w:hint="eastAsia"/>
                <w:sz w:val="18"/>
              </w:rPr>
              <w:t>1</w:t>
            </w:r>
            <w:r>
              <w:rPr>
                <w:sz w:val="18"/>
              </w:rPr>
              <w:t>00</w:t>
            </w:r>
            <w:r>
              <w:rPr>
                <w:rFonts w:hint="eastAsia"/>
                <w:sz w:val="18"/>
              </w:rPr>
              <w:t>%</w:t>
            </w:r>
          </w:p>
        </w:tc>
      </w:tr>
      <w:tr w:rsidR="00D54856" w:rsidTr="001A4B63">
        <w:trPr>
          <w:jc w:val="center"/>
        </w:trPr>
        <w:tc>
          <w:tcPr>
            <w:tcW w:w="2130" w:type="dxa"/>
            <w:vAlign w:val="center"/>
          </w:tcPr>
          <w:p w:rsidR="00D54856" w:rsidRDefault="00D54856" w:rsidP="001A4B63">
            <w:pPr>
              <w:jc w:val="center"/>
              <w:rPr>
                <w:sz w:val="18"/>
              </w:rPr>
            </w:pPr>
            <w:r>
              <w:rPr>
                <w:sz w:val="18"/>
              </w:rPr>
              <w:t>55</w:t>
            </w:r>
            <w:r>
              <w:rPr>
                <w:rFonts w:hint="eastAsia"/>
                <w:sz w:val="18"/>
              </w:rPr>
              <w:t>℃</w:t>
            </w:r>
          </w:p>
        </w:tc>
        <w:tc>
          <w:tcPr>
            <w:tcW w:w="2130" w:type="dxa"/>
            <w:vAlign w:val="center"/>
          </w:tcPr>
          <w:p w:rsidR="00D54856" w:rsidRDefault="00D54856" w:rsidP="001A4B63">
            <w:pPr>
              <w:jc w:val="center"/>
              <w:rPr>
                <w:sz w:val="18"/>
              </w:rPr>
            </w:pPr>
            <w:r>
              <w:rPr>
                <w:sz w:val="18"/>
              </w:rPr>
              <w:t>0.5C</w:t>
            </w:r>
          </w:p>
        </w:tc>
        <w:tc>
          <w:tcPr>
            <w:tcW w:w="2131" w:type="dxa"/>
            <w:vAlign w:val="center"/>
          </w:tcPr>
          <w:p w:rsidR="00D54856" w:rsidRDefault="00D54856" w:rsidP="001A4B63">
            <w:pPr>
              <w:jc w:val="center"/>
              <w:rPr>
                <w:sz w:val="18"/>
              </w:rPr>
            </w:pPr>
            <w:r>
              <w:t>≥</w:t>
            </w:r>
            <w:r>
              <w:rPr>
                <w:rFonts w:hint="eastAsia"/>
                <w:sz w:val="18"/>
              </w:rPr>
              <w:t>9</w:t>
            </w:r>
            <w:r>
              <w:rPr>
                <w:sz w:val="18"/>
              </w:rPr>
              <w:t>5</w:t>
            </w:r>
            <w:r>
              <w:rPr>
                <w:rFonts w:hint="eastAsia"/>
                <w:sz w:val="18"/>
              </w:rPr>
              <w:t>%</w:t>
            </w:r>
          </w:p>
        </w:tc>
      </w:tr>
    </w:tbl>
    <w:p w:rsidR="00D54856" w:rsidRDefault="00D54856" w:rsidP="00662033"/>
    <w:p w:rsidR="00662033" w:rsidRPr="00662033" w:rsidRDefault="00662033" w:rsidP="00662033">
      <w:r>
        <w:rPr>
          <w:rFonts w:hint="eastAsia"/>
        </w:rPr>
        <w:t>备注：同一个电</w:t>
      </w:r>
      <w:proofErr w:type="gramStart"/>
      <w:r>
        <w:rPr>
          <w:rFonts w:hint="eastAsia"/>
        </w:rPr>
        <w:t>芯做全部</w:t>
      </w:r>
      <w:proofErr w:type="gramEnd"/>
      <w:r>
        <w:rPr>
          <w:rFonts w:hint="eastAsia"/>
        </w:rPr>
        <w:t>流程，要求监控电芯正极、负极极柱和表面位置温升</w:t>
      </w:r>
    </w:p>
    <w:p w:rsidR="00662033" w:rsidRDefault="00662033" w:rsidP="00662033">
      <w:pPr>
        <w:pStyle w:val="3"/>
        <w:rPr>
          <w:rFonts w:eastAsia="宋体"/>
        </w:rPr>
      </w:pPr>
      <w:bookmarkStart w:id="23" w:name="_Toc81859038"/>
      <w:r w:rsidRPr="00662033">
        <w:rPr>
          <w:rFonts w:eastAsia="宋体" w:hint="eastAsia"/>
        </w:rPr>
        <w:t>膨胀力</w:t>
      </w:r>
      <w:bookmarkEnd w:id="23"/>
    </w:p>
    <w:p w:rsidR="00662033" w:rsidRDefault="00662033" w:rsidP="00662033">
      <w:r>
        <w:rPr>
          <w:rFonts w:hint="eastAsia"/>
        </w:rPr>
        <w:t>测试方法：</w:t>
      </w:r>
    </w:p>
    <w:p w:rsidR="00662033" w:rsidRDefault="00662033" w:rsidP="00662033">
      <w:r>
        <w:rPr>
          <w:rFonts w:hint="eastAsia"/>
        </w:rPr>
        <w:t>夹具安装：</w:t>
      </w:r>
    </w:p>
    <w:p w:rsidR="00662033" w:rsidRDefault="00662033" w:rsidP="00662033">
      <w:r>
        <w:rPr>
          <w:rFonts w:hint="eastAsia"/>
        </w:rPr>
        <w:t>电芯在</w:t>
      </w:r>
      <w:r>
        <w:rPr>
          <w:rFonts w:hint="eastAsia"/>
        </w:rPr>
        <w:t>25</w:t>
      </w:r>
      <w:r>
        <w:rPr>
          <w:rFonts w:hint="eastAsia"/>
        </w:rPr>
        <w:t>℃下以</w:t>
      </w:r>
      <w:r>
        <w:rPr>
          <w:rFonts w:hint="eastAsia"/>
        </w:rPr>
        <w:t>0.2C</w:t>
      </w:r>
      <w:r>
        <w:rPr>
          <w:rFonts w:hint="eastAsia"/>
        </w:rPr>
        <w:t>恒</w:t>
      </w:r>
      <w:proofErr w:type="gramStart"/>
      <w:r>
        <w:rPr>
          <w:rFonts w:hint="eastAsia"/>
        </w:rPr>
        <w:t>流放电至</w:t>
      </w:r>
      <w:proofErr w:type="gramEnd"/>
      <w:r>
        <w:rPr>
          <w:rFonts w:hint="eastAsia"/>
        </w:rPr>
        <w:t>2.5V</w:t>
      </w:r>
      <w:r>
        <w:rPr>
          <w:rFonts w:hint="eastAsia"/>
        </w:rPr>
        <w:t>，静置</w:t>
      </w:r>
      <w:r>
        <w:rPr>
          <w:rFonts w:hint="eastAsia"/>
        </w:rPr>
        <w:t>30min</w:t>
      </w:r>
    </w:p>
    <w:p w:rsidR="00662033" w:rsidRDefault="00662033" w:rsidP="00662033">
      <w:r>
        <w:rPr>
          <w:rFonts w:hint="eastAsia"/>
        </w:rPr>
        <w:lastRenderedPageBreak/>
        <w:t>电芯在</w:t>
      </w:r>
      <w:r>
        <w:rPr>
          <w:rFonts w:hint="eastAsia"/>
        </w:rPr>
        <w:t>25</w:t>
      </w:r>
      <w:r>
        <w:rPr>
          <w:rFonts w:hint="eastAsia"/>
        </w:rPr>
        <w:t>℃下以</w:t>
      </w:r>
      <w:r>
        <w:rPr>
          <w:rFonts w:hint="eastAsia"/>
        </w:rPr>
        <w:t>0.2C</w:t>
      </w:r>
      <w:r>
        <w:rPr>
          <w:rFonts w:hint="eastAsia"/>
        </w:rPr>
        <w:t>恒流恒压充电至</w:t>
      </w:r>
      <w:r w:rsidR="005E3B7C">
        <w:t>3.65</w:t>
      </w:r>
      <w:r>
        <w:rPr>
          <w:rFonts w:hint="eastAsia"/>
        </w:rPr>
        <w:t>V/0.05C</w:t>
      </w:r>
      <w:r>
        <w:rPr>
          <w:rFonts w:hint="eastAsia"/>
        </w:rPr>
        <w:t>截止，静置</w:t>
      </w:r>
      <w:r>
        <w:rPr>
          <w:rFonts w:hint="eastAsia"/>
        </w:rPr>
        <w:t>30min</w:t>
      </w:r>
    </w:p>
    <w:p w:rsidR="00662033" w:rsidRDefault="00662033" w:rsidP="00662033">
      <w:r>
        <w:rPr>
          <w:rFonts w:hint="eastAsia"/>
        </w:rPr>
        <w:t>电芯在</w:t>
      </w:r>
      <w:r>
        <w:rPr>
          <w:rFonts w:hint="eastAsia"/>
        </w:rPr>
        <w:t>25</w:t>
      </w:r>
      <w:r>
        <w:rPr>
          <w:rFonts w:hint="eastAsia"/>
        </w:rPr>
        <w:t>℃下以</w:t>
      </w:r>
      <w:r>
        <w:rPr>
          <w:rFonts w:hint="eastAsia"/>
        </w:rPr>
        <w:t>0.2C</w:t>
      </w:r>
      <w:r>
        <w:rPr>
          <w:rFonts w:hint="eastAsia"/>
        </w:rPr>
        <w:t>恒流放电</w:t>
      </w:r>
      <w:r>
        <w:rPr>
          <w:rFonts w:hint="eastAsia"/>
        </w:rPr>
        <w:t>2.5h</w:t>
      </w:r>
      <w:r>
        <w:rPr>
          <w:rFonts w:hint="eastAsia"/>
        </w:rPr>
        <w:t>，静置</w:t>
      </w:r>
      <w:r>
        <w:rPr>
          <w:rFonts w:hint="eastAsia"/>
        </w:rPr>
        <w:t>30min</w:t>
      </w:r>
    </w:p>
    <w:p w:rsidR="00662033" w:rsidRDefault="00662033" w:rsidP="00662033">
      <w:r>
        <w:rPr>
          <w:rFonts w:hint="eastAsia"/>
        </w:rPr>
        <w:t>在</w:t>
      </w:r>
      <w:r>
        <w:rPr>
          <w:rFonts w:hint="eastAsia"/>
        </w:rPr>
        <w:t>50%SOC</w:t>
      </w:r>
      <w:r>
        <w:rPr>
          <w:rFonts w:hint="eastAsia"/>
        </w:rPr>
        <w:t>状态下，初始预紧力</w:t>
      </w:r>
      <w:r>
        <w:rPr>
          <w:rFonts w:hint="eastAsia"/>
        </w:rPr>
        <w:t>200kgf</w:t>
      </w:r>
      <w:r>
        <w:rPr>
          <w:rFonts w:hint="eastAsia"/>
        </w:rPr>
        <w:t>安装膨胀力夹具</w:t>
      </w:r>
    </w:p>
    <w:p w:rsidR="00662033" w:rsidRDefault="00662033" w:rsidP="00662033">
      <w:r>
        <w:rPr>
          <w:rFonts w:hint="eastAsia"/>
        </w:rPr>
        <w:t>循环</w:t>
      </w:r>
    </w:p>
    <w:p w:rsidR="00662033" w:rsidRDefault="00662033" w:rsidP="00662033">
      <w:r>
        <w:rPr>
          <w:rFonts w:hint="eastAsia"/>
        </w:rPr>
        <w:t>1</w:t>
      </w:r>
      <w:r>
        <w:rPr>
          <w:rFonts w:hint="eastAsia"/>
        </w:rPr>
        <w:t>）电芯在</w:t>
      </w:r>
      <w:r>
        <w:rPr>
          <w:rFonts w:hint="eastAsia"/>
        </w:rPr>
        <w:t>25</w:t>
      </w:r>
      <w:r>
        <w:rPr>
          <w:rFonts w:hint="eastAsia"/>
        </w:rPr>
        <w:t>℃下以</w:t>
      </w:r>
      <w:r>
        <w:rPr>
          <w:rFonts w:hint="eastAsia"/>
        </w:rPr>
        <w:t>0.2C</w:t>
      </w:r>
      <w:r>
        <w:rPr>
          <w:rFonts w:hint="eastAsia"/>
        </w:rPr>
        <w:t>恒</w:t>
      </w:r>
      <w:proofErr w:type="gramStart"/>
      <w:r>
        <w:rPr>
          <w:rFonts w:hint="eastAsia"/>
        </w:rPr>
        <w:t>流放电至</w:t>
      </w:r>
      <w:proofErr w:type="gramEnd"/>
      <w:r>
        <w:rPr>
          <w:rFonts w:hint="eastAsia"/>
        </w:rPr>
        <w:t>2.5V</w:t>
      </w:r>
      <w:r>
        <w:rPr>
          <w:rFonts w:hint="eastAsia"/>
        </w:rPr>
        <w:t>，静置</w:t>
      </w:r>
      <w:r>
        <w:rPr>
          <w:rFonts w:hint="eastAsia"/>
        </w:rPr>
        <w:t>30min</w:t>
      </w:r>
      <w:r>
        <w:rPr>
          <w:rFonts w:hint="eastAsia"/>
        </w:rPr>
        <w:t>；</w:t>
      </w:r>
    </w:p>
    <w:p w:rsidR="00662033" w:rsidRDefault="00662033" w:rsidP="00662033">
      <w:r>
        <w:rPr>
          <w:rFonts w:hint="eastAsia"/>
        </w:rPr>
        <w:t>2</w:t>
      </w:r>
      <w:r>
        <w:rPr>
          <w:rFonts w:hint="eastAsia"/>
        </w:rPr>
        <w:t>）电芯每次充电均在室温下搁置</w:t>
      </w:r>
      <w:r>
        <w:rPr>
          <w:rFonts w:hint="eastAsia"/>
        </w:rPr>
        <w:t>4h</w:t>
      </w:r>
      <w:r>
        <w:rPr>
          <w:rFonts w:hint="eastAsia"/>
        </w:rPr>
        <w:t>后再进行标准充电，搁置</w:t>
      </w:r>
      <w:r>
        <w:rPr>
          <w:rFonts w:hint="eastAsia"/>
        </w:rPr>
        <w:t>30min</w:t>
      </w:r>
      <w:r>
        <w:rPr>
          <w:rFonts w:hint="eastAsia"/>
        </w:rPr>
        <w:t>；</w:t>
      </w:r>
    </w:p>
    <w:p w:rsidR="00662033" w:rsidRDefault="00662033" w:rsidP="00662033">
      <w:r>
        <w:rPr>
          <w:rFonts w:hint="eastAsia"/>
        </w:rPr>
        <w:t>3</w:t>
      </w:r>
      <w:r>
        <w:rPr>
          <w:rFonts w:hint="eastAsia"/>
        </w:rPr>
        <w:t>）电</w:t>
      </w:r>
      <w:proofErr w:type="gramStart"/>
      <w:r>
        <w:rPr>
          <w:rFonts w:hint="eastAsia"/>
        </w:rPr>
        <w:t>芯分别</w:t>
      </w:r>
      <w:proofErr w:type="gramEnd"/>
      <w:r>
        <w:rPr>
          <w:rFonts w:hint="eastAsia"/>
        </w:rPr>
        <w:t>在</w:t>
      </w:r>
      <w:r w:rsidR="00FF2565">
        <w:t>2</w:t>
      </w:r>
      <w:r w:rsidR="00FF2565" w:rsidRPr="00FF2565">
        <w:rPr>
          <w:rFonts w:hint="eastAsia"/>
        </w:rPr>
        <w:t>5</w:t>
      </w:r>
      <w:r w:rsidR="00FF2565" w:rsidRPr="00FF2565">
        <w:rPr>
          <w:rFonts w:hint="eastAsia"/>
        </w:rPr>
        <w:t>℃</w:t>
      </w:r>
      <w:r w:rsidR="00FF2565" w:rsidRPr="00FF2565">
        <w:rPr>
          <w:rFonts w:hint="eastAsia"/>
        </w:rPr>
        <w:t>/</w:t>
      </w:r>
      <w:r w:rsidR="00FF2565">
        <w:t>3</w:t>
      </w:r>
      <w:r w:rsidR="00FF2565" w:rsidRPr="00FF2565">
        <w:rPr>
          <w:rFonts w:hint="eastAsia"/>
        </w:rPr>
        <w:t>5</w:t>
      </w:r>
      <w:r w:rsidR="00FF2565" w:rsidRPr="00FF2565">
        <w:rPr>
          <w:rFonts w:hint="eastAsia"/>
        </w:rPr>
        <w:t>℃</w:t>
      </w:r>
      <w:r w:rsidR="00FF2565">
        <w:rPr>
          <w:rFonts w:hint="eastAsia"/>
        </w:rPr>
        <w:t>/</w:t>
      </w:r>
      <w:r w:rsidR="00FF2565">
        <w:t>4</w:t>
      </w:r>
      <w:r>
        <w:rPr>
          <w:rFonts w:hint="eastAsia"/>
        </w:rPr>
        <w:t>5</w:t>
      </w:r>
      <w:r>
        <w:rPr>
          <w:rFonts w:hint="eastAsia"/>
        </w:rPr>
        <w:t>℃温箱内搁置</w:t>
      </w:r>
      <w:r>
        <w:rPr>
          <w:rFonts w:hint="eastAsia"/>
        </w:rPr>
        <w:t>4</w:t>
      </w:r>
      <w:r>
        <w:rPr>
          <w:rFonts w:hint="eastAsia"/>
        </w:rPr>
        <w:t>小时；</w:t>
      </w:r>
    </w:p>
    <w:p w:rsidR="00662033" w:rsidRDefault="00662033" w:rsidP="00662033">
      <w:r>
        <w:rPr>
          <w:rFonts w:hint="eastAsia"/>
        </w:rPr>
        <w:t>4</w:t>
      </w:r>
      <w:r>
        <w:rPr>
          <w:rFonts w:hint="eastAsia"/>
        </w:rPr>
        <w:t>）电</w:t>
      </w:r>
      <w:proofErr w:type="gramStart"/>
      <w:r>
        <w:rPr>
          <w:rFonts w:hint="eastAsia"/>
        </w:rPr>
        <w:t>芯分别</w:t>
      </w:r>
      <w:proofErr w:type="gramEnd"/>
      <w:r>
        <w:rPr>
          <w:rFonts w:hint="eastAsia"/>
        </w:rPr>
        <w:t>以</w:t>
      </w:r>
      <w:r>
        <w:rPr>
          <w:rFonts w:hint="eastAsia"/>
        </w:rPr>
        <w:t>0.5C</w:t>
      </w:r>
      <w:r>
        <w:rPr>
          <w:rFonts w:hint="eastAsia"/>
        </w:rPr>
        <w:t>恒流恒压充电至</w:t>
      </w:r>
      <w:r>
        <w:rPr>
          <w:rFonts w:hint="eastAsia"/>
        </w:rPr>
        <w:t>3.65V/0.05C</w:t>
      </w:r>
      <w:r>
        <w:rPr>
          <w:rFonts w:hint="eastAsia"/>
        </w:rPr>
        <w:t>截止，搁置</w:t>
      </w:r>
      <w:r>
        <w:rPr>
          <w:rFonts w:hint="eastAsia"/>
        </w:rPr>
        <w:t>30min</w:t>
      </w:r>
      <w:r>
        <w:rPr>
          <w:rFonts w:hint="eastAsia"/>
        </w:rPr>
        <w:t>；</w:t>
      </w:r>
      <w:r>
        <w:rPr>
          <w:rFonts w:hint="eastAsia"/>
        </w:rPr>
        <w:t xml:space="preserve">   </w:t>
      </w:r>
    </w:p>
    <w:p w:rsidR="00662033" w:rsidRDefault="00662033" w:rsidP="00662033">
      <w:r>
        <w:rPr>
          <w:rFonts w:hint="eastAsia"/>
        </w:rPr>
        <w:t>5</w:t>
      </w:r>
      <w:r>
        <w:rPr>
          <w:rFonts w:hint="eastAsia"/>
        </w:rPr>
        <w:t>）电</w:t>
      </w:r>
      <w:proofErr w:type="gramStart"/>
      <w:r>
        <w:rPr>
          <w:rFonts w:hint="eastAsia"/>
        </w:rPr>
        <w:t>芯分别</w:t>
      </w:r>
      <w:proofErr w:type="gramEnd"/>
      <w:r>
        <w:rPr>
          <w:rFonts w:hint="eastAsia"/>
        </w:rPr>
        <w:t>以</w:t>
      </w:r>
      <w:r>
        <w:rPr>
          <w:rFonts w:hint="eastAsia"/>
        </w:rPr>
        <w:t>0.5C</w:t>
      </w:r>
      <w:r>
        <w:rPr>
          <w:rFonts w:hint="eastAsia"/>
        </w:rPr>
        <w:t>恒</w:t>
      </w:r>
      <w:proofErr w:type="gramStart"/>
      <w:r>
        <w:rPr>
          <w:rFonts w:hint="eastAsia"/>
        </w:rPr>
        <w:t>流放电至</w:t>
      </w:r>
      <w:proofErr w:type="gramEnd"/>
      <w:r>
        <w:rPr>
          <w:rFonts w:hint="eastAsia"/>
        </w:rPr>
        <w:t>2.5V</w:t>
      </w:r>
      <w:r>
        <w:rPr>
          <w:rFonts w:hint="eastAsia"/>
        </w:rPr>
        <w:t>，搁置</w:t>
      </w:r>
      <w:r>
        <w:rPr>
          <w:rFonts w:hint="eastAsia"/>
        </w:rPr>
        <w:t>30min</w:t>
      </w:r>
      <w:r>
        <w:rPr>
          <w:rFonts w:hint="eastAsia"/>
        </w:rPr>
        <w:t>；</w:t>
      </w:r>
    </w:p>
    <w:p w:rsidR="00662033" w:rsidRDefault="00662033" w:rsidP="00662033">
      <w:r>
        <w:rPr>
          <w:rFonts w:hint="eastAsia"/>
        </w:rPr>
        <w:t>6</w:t>
      </w:r>
      <w:r>
        <w:rPr>
          <w:rFonts w:hint="eastAsia"/>
        </w:rPr>
        <w:t>）</w:t>
      </w:r>
      <w:proofErr w:type="gramStart"/>
      <w:r>
        <w:rPr>
          <w:rFonts w:hint="eastAsia"/>
        </w:rPr>
        <w:t>工步</w:t>
      </w:r>
      <w:proofErr w:type="gramEnd"/>
      <w:r w:rsidR="00FF2565">
        <w:t>4</w:t>
      </w:r>
      <w:r>
        <w:rPr>
          <w:rFonts w:hint="eastAsia"/>
        </w:rPr>
        <w:t>-</w:t>
      </w:r>
      <w:r w:rsidR="00FF2565">
        <w:t>5</w:t>
      </w:r>
      <w:r>
        <w:rPr>
          <w:rFonts w:hint="eastAsia"/>
        </w:rPr>
        <w:t>循环。</w:t>
      </w:r>
    </w:p>
    <w:p w:rsidR="00662033" w:rsidRPr="00662033" w:rsidRDefault="00662033" w:rsidP="00662033">
      <w:r>
        <w:rPr>
          <w:rFonts w:hint="eastAsia"/>
        </w:rPr>
        <w:t>判定标准：全工况下生命末期以≤</w:t>
      </w:r>
      <w:r>
        <w:t>5000</w:t>
      </w:r>
      <w:r>
        <w:rPr>
          <w:rFonts w:hint="eastAsia"/>
        </w:rPr>
        <w:t>kgf@</w:t>
      </w:r>
      <w:r>
        <w:t>6</w:t>
      </w:r>
      <w:r>
        <w:rPr>
          <w:rFonts w:hint="eastAsia"/>
        </w:rPr>
        <w:t>0</w:t>
      </w:r>
      <w:r w:rsidR="001F05E2">
        <w:rPr>
          <w:rFonts w:hint="eastAsia"/>
        </w:rPr>
        <w:t>%</w:t>
      </w:r>
      <w:r>
        <w:rPr>
          <w:rFonts w:hint="eastAsia"/>
        </w:rPr>
        <w:t>EOL</w:t>
      </w:r>
      <w:r>
        <w:rPr>
          <w:rFonts w:hint="eastAsia"/>
        </w:rPr>
        <w:t>，包括预紧力</w:t>
      </w:r>
      <w:r>
        <w:rPr>
          <w:rFonts w:hint="eastAsia"/>
        </w:rPr>
        <w:t>200Kgf</w:t>
      </w:r>
    </w:p>
    <w:p w:rsidR="00662033" w:rsidRDefault="00662033" w:rsidP="00662033">
      <w:pPr>
        <w:pStyle w:val="3"/>
        <w:rPr>
          <w:rFonts w:eastAsia="宋体"/>
        </w:rPr>
      </w:pPr>
      <w:bookmarkStart w:id="24" w:name="_Toc81859039"/>
      <w:r w:rsidRPr="00662033">
        <w:rPr>
          <w:rFonts w:eastAsia="宋体" w:hint="eastAsia"/>
        </w:rPr>
        <w:t>最大脉冲放电电流</w:t>
      </w:r>
      <w:bookmarkEnd w:id="24"/>
    </w:p>
    <w:p w:rsidR="00662033" w:rsidRDefault="00662033" w:rsidP="00662033">
      <w:r>
        <w:rPr>
          <w:rFonts w:hint="eastAsia"/>
        </w:rPr>
        <w:t>测试方法：</w:t>
      </w:r>
    </w:p>
    <w:p w:rsidR="00662033" w:rsidRDefault="00662033" w:rsidP="00662033">
      <w:r>
        <w:rPr>
          <w:rFonts w:hint="eastAsia"/>
        </w:rPr>
        <w:t>1</w:t>
      </w:r>
      <w:r>
        <w:rPr>
          <w:rFonts w:hint="eastAsia"/>
        </w:rPr>
        <w:t>）电芯在</w:t>
      </w:r>
      <w:r>
        <w:rPr>
          <w:rFonts w:hint="eastAsia"/>
        </w:rPr>
        <w:t>25</w:t>
      </w:r>
      <w:r>
        <w:rPr>
          <w:rFonts w:hint="eastAsia"/>
        </w:rPr>
        <w:t>℃下以</w:t>
      </w:r>
      <w:r>
        <w:rPr>
          <w:rFonts w:hint="eastAsia"/>
        </w:rPr>
        <w:t>0.2C</w:t>
      </w:r>
      <w:r>
        <w:rPr>
          <w:rFonts w:hint="eastAsia"/>
        </w:rPr>
        <w:t>恒</w:t>
      </w:r>
      <w:proofErr w:type="gramStart"/>
      <w:r>
        <w:rPr>
          <w:rFonts w:hint="eastAsia"/>
        </w:rPr>
        <w:t>流放电至</w:t>
      </w:r>
      <w:proofErr w:type="gramEnd"/>
      <w:r>
        <w:rPr>
          <w:rFonts w:hint="eastAsia"/>
        </w:rPr>
        <w:t>2.5V</w:t>
      </w:r>
      <w:r>
        <w:rPr>
          <w:rFonts w:hint="eastAsia"/>
        </w:rPr>
        <w:t>，静置</w:t>
      </w:r>
      <w:r>
        <w:rPr>
          <w:rFonts w:hint="eastAsia"/>
        </w:rPr>
        <w:t>30min</w:t>
      </w:r>
      <w:r>
        <w:rPr>
          <w:rFonts w:hint="eastAsia"/>
        </w:rPr>
        <w:t>；</w:t>
      </w:r>
    </w:p>
    <w:p w:rsidR="00662033" w:rsidRDefault="00662033" w:rsidP="00662033">
      <w:r>
        <w:rPr>
          <w:rFonts w:hint="eastAsia"/>
        </w:rPr>
        <w:t>2</w:t>
      </w:r>
      <w:r>
        <w:rPr>
          <w:rFonts w:hint="eastAsia"/>
        </w:rPr>
        <w:t>）电芯在</w:t>
      </w:r>
      <w:r>
        <w:rPr>
          <w:rFonts w:hint="eastAsia"/>
        </w:rPr>
        <w:t>25</w:t>
      </w:r>
      <w:r>
        <w:rPr>
          <w:rFonts w:hint="eastAsia"/>
        </w:rPr>
        <w:t>℃下以</w:t>
      </w:r>
      <w:r>
        <w:rPr>
          <w:rFonts w:hint="eastAsia"/>
        </w:rPr>
        <w:t>0.2C</w:t>
      </w:r>
      <w:r>
        <w:rPr>
          <w:rFonts w:hint="eastAsia"/>
        </w:rPr>
        <w:t>恒流恒压充电至</w:t>
      </w:r>
      <w:r>
        <w:rPr>
          <w:rFonts w:hint="eastAsia"/>
        </w:rPr>
        <w:t>3.</w:t>
      </w:r>
      <w:r w:rsidR="00837309">
        <w:t>65</w:t>
      </w:r>
      <w:r>
        <w:rPr>
          <w:rFonts w:hint="eastAsia"/>
        </w:rPr>
        <w:t>V/0.05C</w:t>
      </w:r>
      <w:r>
        <w:rPr>
          <w:rFonts w:hint="eastAsia"/>
        </w:rPr>
        <w:t>截止，静置</w:t>
      </w:r>
      <w:r>
        <w:rPr>
          <w:rFonts w:hint="eastAsia"/>
        </w:rPr>
        <w:t>30min</w:t>
      </w:r>
    </w:p>
    <w:p w:rsidR="00662033" w:rsidRDefault="00662033" w:rsidP="00662033">
      <w:r>
        <w:rPr>
          <w:rFonts w:hint="eastAsia"/>
        </w:rPr>
        <w:t>3</w:t>
      </w:r>
      <w:r>
        <w:rPr>
          <w:rFonts w:hint="eastAsia"/>
        </w:rPr>
        <w:t>）电芯在</w:t>
      </w:r>
      <w:r>
        <w:rPr>
          <w:rFonts w:hint="eastAsia"/>
        </w:rPr>
        <w:t>25</w:t>
      </w:r>
      <w:r>
        <w:rPr>
          <w:rFonts w:hint="eastAsia"/>
        </w:rPr>
        <w:t>℃下以</w:t>
      </w:r>
      <w:r>
        <w:rPr>
          <w:rFonts w:hint="eastAsia"/>
        </w:rPr>
        <w:t>0.2C</w:t>
      </w:r>
      <w:r>
        <w:rPr>
          <w:rFonts w:hint="eastAsia"/>
        </w:rPr>
        <w:t>恒流放电</w:t>
      </w:r>
      <w:r>
        <w:rPr>
          <w:rFonts w:hint="eastAsia"/>
        </w:rPr>
        <w:t>2.5h</w:t>
      </w:r>
      <w:r>
        <w:rPr>
          <w:rFonts w:hint="eastAsia"/>
        </w:rPr>
        <w:t>，静置</w:t>
      </w:r>
      <w:r>
        <w:rPr>
          <w:rFonts w:hint="eastAsia"/>
        </w:rPr>
        <w:t>30min</w:t>
      </w:r>
    </w:p>
    <w:p w:rsidR="00662033" w:rsidRDefault="00662033" w:rsidP="00662033">
      <w:r>
        <w:rPr>
          <w:rFonts w:hint="eastAsia"/>
        </w:rPr>
        <w:t>4</w:t>
      </w:r>
      <w:r>
        <w:rPr>
          <w:rFonts w:hint="eastAsia"/>
        </w:rPr>
        <w:t>）电芯以</w:t>
      </w:r>
      <w:r>
        <w:t>1000A</w:t>
      </w:r>
      <w:r>
        <w:rPr>
          <w:rFonts w:hint="eastAsia"/>
        </w:rPr>
        <w:t>进行放电，记录以放电至截止电压前时间；</w:t>
      </w:r>
    </w:p>
    <w:p w:rsidR="00662033" w:rsidRDefault="00662033" w:rsidP="00662033">
      <w:r>
        <w:rPr>
          <w:rFonts w:hint="eastAsia"/>
        </w:rPr>
        <w:t>判定标准：</w:t>
      </w:r>
    </w:p>
    <w:p w:rsidR="00662033" w:rsidRDefault="00662033" w:rsidP="00662033">
      <w:r>
        <w:rPr>
          <w:rFonts w:hint="eastAsia"/>
        </w:rPr>
        <w:t>表</w:t>
      </w:r>
      <w:r>
        <w:rPr>
          <w:rFonts w:hint="eastAsia"/>
        </w:rPr>
        <w:t>12 25</w:t>
      </w:r>
      <w:r>
        <w:rPr>
          <w:rFonts w:hint="eastAsia"/>
        </w:rPr>
        <w:t>℃下最大脉冲放电电流及时间</w:t>
      </w:r>
    </w:p>
    <w:tbl>
      <w:tblPr>
        <w:tblStyle w:val="af0"/>
        <w:tblW w:w="0" w:type="auto"/>
        <w:jc w:val="center"/>
        <w:tblLook w:val="04A0" w:firstRow="1" w:lastRow="0" w:firstColumn="1" w:lastColumn="0" w:noHBand="0" w:noVBand="1"/>
      </w:tblPr>
      <w:tblGrid>
        <w:gridCol w:w="1056"/>
        <w:gridCol w:w="2293"/>
        <w:gridCol w:w="1891"/>
        <w:gridCol w:w="1843"/>
      </w:tblGrid>
      <w:tr w:rsidR="00662033" w:rsidRPr="007B7F3F" w:rsidTr="001A4B63">
        <w:trPr>
          <w:jc w:val="center"/>
        </w:trPr>
        <w:tc>
          <w:tcPr>
            <w:tcW w:w="1056" w:type="dxa"/>
          </w:tcPr>
          <w:p w:rsidR="00662033" w:rsidRPr="007B7F3F" w:rsidRDefault="00662033" w:rsidP="001A4B63">
            <w:pPr>
              <w:rPr>
                <w:rFonts w:asciiTheme="minorEastAsia" w:hAnsiTheme="minorEastAsia"/>
              </w:rPr>
            </w:pPr>
            <w:r w:rsidRPr="007B7F3F">
              <w:rPr>
                <w:rFonts w:asciiTheme="minorEastAsia" w:hAnsiTheme="minorEastAsia"/>
              </w:rPr>
              <w:t>温度</w:t>
            </w:r>
          </w:p>
        </w:tc>
        <w:tc>
          <w:tcPr>
            <w:tcW w:w="2293" w:type="dxa"/>
          </w:tcPr>
          <w:p w:rsidR="00662033" w:rsidRPr="007B7F3F" w:rsidRDefault="00662033" w:rsidP="001A4B63">
            <w:pPr>
              <w:rPr>
                <w:rFonts w:asciiTheme="minorEastAsia" w:hAnsiTheme="minorEastAsia"/>
              </w:rPr>
            </w:pPr>
            <w:r>
              <w:rPr>
                <w:rFonts w:asciiTheme="minorEastAsia" w:hAnsiTheme="minorEastAsia" w:hint="eastAsia"/>
              </w:rPr>
              <w:t>最大</w:t>
            </w:r>
            <w:r>
              <w:rPr>
                <w:rFonts w:asciiTheme="minorEastAsia" w:hAnsiTheme="minorEastAsia"/>
              </w:rPr>
              <w:t>脉冲放电电流</w:t>
            </w:r>
          </w:p>
        </w:tc>
        <w:tc>
          <w:tcPr>
            <w:tcW w:w="1891" w:type="dxa"/>
          </w:tcPr>
          <w:p w:rsidR="00662033" w:rsidRPr="007B7F3F" w:rsidRDefault="00662033" w:rsidP="001A4B63">
            <w:pPr>
              <w:rPr>
                <w:rFonts w:asciiTheme="minorEastAsia" w:hAnsiTheme="minorEastAsia"/>
              </w:rPr>
            </w:pPr>
            <w:r>
              <w:rPr>
                <w:rFonts w:asciiTheme="minorEastAsia" w:hAnsiTheme="minorEastAsia" w:hint="eastAsia"/>
              </w:rPr>
              <w:t>时间</w:t>
            </w:r>
          </w:p>
        </w:tc>
        <w:tc>
          <w:tcPr>
            <w:tcW w:w="1843" w:type="dxa"/>
          </w:tcPr>
          <w:p w:rsidR="00662033" w:rsidRDefault="00662033" w:rsidP="001A4B63">
            <w:pPr>
              <w:rPr>
                <w:rFonts w:asciiTheme="minorEastAsia" w:hAnsiTheme="minorEastAsia"/>
              </w:rPr>
            </w:pPr>
            <w:r>
              <w:rPr>
                <w:rFonts w:asciiTheme="minorEastAsia" w:hAnsiTheme="minorEastAsia" w:hint="eastAsia"/>
              </w:rPr>
              <w:t>备注</w:t>
            </w:r>
          </w:p>
        </w:tc>
      </w:tr>
      <w:tr w:rsidR="00662033" w:rsidRPr="007B7F3F" w:rsidTr="001A4B63">
        <w:trPr>
          <w:jc w:val="center"/>
        </w:trPr>
        <w:tc>
          <w:tcPr>
            <w:tcW w:w="1056" w:type="dxa"/>
            <w:vAlign w:val="center"/>
          </w:tcPr>
          <w:p w:rsidR="00662033" w:rsidRPr="007B7F3F" w:rsidRDefault="00662033" w:rsidP="001A4B63">
            <w:pPr>
              <w:ind w:firstLineChars="200" w:firstLine="420"/>
              <w:rPr>
                <w:rFonts w:asciiTheme="minorEastAsia" w:hAnsiTheme="minorEastAsia"/>
              </w:rPr>
            </w:pPr>
            <w:r w:rsidRPr="007B7F3F">
              <w:rPr>
                <w:rFonts w:asciiTheme="minorEastAsia" w:hAnsiTheme="minorEastAsia" w:hint="eastAsia"/>
              </w:rPr>
              <w:t>2</w:t>
            </w:r>
            <w:r w:rsidRPr="007B7F3F">
              <w:rPr>
                <w:rFonts w:asciiTheme="minorEastAsia" w:hAnsiTheme="minorEastAsia"/>
              </w:rPr>
              <w:t>5℃</w:t>
            </w:r>
          </w:p>
        </w:tc>
        <w:tc>
          <w:tcPr>
            <w:tcW w:w="2293" w:type="dxa"/>
          </w:tcPr>
          <w:p w:rsidR="00662033" w:rsidRPr="007B7F3F" w:rsidRDefault="00662033" w:rsidP="001A4B63">
            <w:pPr>
              <w:rPr>
                <w:rFonts w:asciiTheme="minorEastAsia" w:hAnsiTheme="minorEastAsia"/>
              </w:rPr>
            </w:pPr>
            <w:r>
              <w:rPr>
                <w:rFonts w:asciiTheme="minorEastAsia" w:hAnsiTheme="minorEastAsia"/>
              </w:rPr>
              <w:t>1000A</w:t>
            </w:r>
          </w:p>
        </w:tc>
        <w:tc>
          <w:tcPr>
            <w:tcW w:w="1891" w:type="dxa"/>
          </w:tcPr>
          <w:p w:rsidR="00662033" w:rsidRPr="007B7F3F" w:rsidRDefault="00662033" w:rsidP="00662033">
            <w:pPr>
              <w:rPr>
                <w:rFonts w:asciiTheme="minorEastAsia" w:hAnsiTheme="minorEastAsia"/>
              </w:rPr>
            </w:pPr>
            <w:r>
              <w:rPr>
                <w:rFonts w:asciiTheme="minorEastAsia" w:hAnsiTheme="minorEastAsia" w:hint="eastAsia"/>
              </w:rPr>
              <w:t>≥</w:t>
            </w:r>
            <w:r>
              <w:rPr>
                <w:rFonts w:asciiTheme="minorEastAsia" w:hAnsiTheme="minorEastAsia"/>
              </w:rPr>
              <w:t>3S</w:t>
            </w:r>
          </w:p>
        </w:tc>
        <w:tc>
          <w:tcPr>
            <w:tcW w:w="1843" w:type="dxa"/>
          </w:tcPr>
          <w:p w:rsidR="00FE420E" w:rsidRDefault="00FE420E" w:rsidP="001A4B63">
            <w:pPr>
              <w:rPr>
                <w:rFonts w:asciiTheme="minorEastAsia" w:hAnsiTheme="minorEastAsia"/>
              </w:rPr>
            </w:pPr>
            <w:r>
              <w:rPr>
                <w:rFonts w:asciiTheme="minorEastAsia" w:hAnsiTheme="minorEastAsia" w:hint="eastAsia"/>
              </w:rPr>
              <w:t>2</w:t>
            </w:r>
            <w:r>
              <w:rPr>
                <w:rFonts w:asciiTheme="minorEastAsia" w:hAnsiTheme="minorEastAsia"/>
              </w:rPr>
              <w:t>5℃-45℃</w:t>
            </w:r>
          </w:p>
          <w:p w:rsidR="00662033" w:rsidRDefault="00FE420E" w:rsidP="00FE420E">
            <w:pPr>
              <w:rPr>
                <w:rFonts w:asciiTheme="minorEastAsia" w:hAnsiTheme="minorEastAsia"/>
              </w:rPr>
            </w:pPr>
            <w:r>
              <w:rPr>
                <w:rFonts w:asciiTheme="minorEastAsia" w:hAnsiTheme="minorEastAsia"/>
              </w:rPr>
              <w:t>20</w:t>
            </w:r>
            <w:r>
              <w:rPr>
                <w:rFonts w:asciiTheme="minorEastAsia" w:hAnsiTheme="minorEastAsia" w:hint="eastAsia"/>
              </w:rPr>
              <w:t>%</w:t>
            </w:r>
            <w:r>
              <w:rPr>
                <w:rFonts w:asciiTheme="minorEastAsia" w:hAnsiTheme="minorEastAsia"/>
              </w:rPr>
              <w:t>SOC</w:t>
            </w:r>
            <w:r w:rsidR="00662033">
              <w:rPr>
                <w:rFonts w:asciiTheme="minorEastAsia" w:hAnsiTheme="minorEastAsia"/>
              </w:rPr>
              <w:t>-</w:t>
            </w:r>
            <w:r>
              <w:rPr>
                <w:rFonts w:asciiTheme="minorEastAsia" w:hAnsiTheme="minorEastAsia"/>
              </w:rPr>
              <w:t>100</w:t>
            </w:r>
            <w:r>
              <w:rPr>
                <w:rFonts w:asciiTheme="minorEastAsia" w:hAnsiTheme="minorEastAsia" w:hint="eastAsia"/>
              </w:rPr>
              <w:t>%</w:t>
            </w:r>
            <w:r>
              <w:rPr>
                <w:rFonts w:asciiTheme="minorEastAsia" w:hAnsiTheme="minorEastAsia"/>
              </w:rPr>
              <w:t>SOC</w:t>
            </w:r>
          </w:p>
        </w:tc>
      </w:tr>
    </w:tbl>
    <w:p w:rsidR="00662033" w:rsidRDefault="00662033" w:rsidP="00662033"/>
    <w:p w:rsidR="001A4B63" w:rsidRDefault="001A4B63" w:rsidP="001A4B63">
      <w:pPr>
        <w:pStyle w:val="3"/>
        <w:rPr>
          <w:rFonts w:eastAsia="宋体"/>
          <w:sz w:val="21"/>
          <w:szCs w:val="21"/>
        </w:rPr>
      </w:pPr>
      <w:bookmarkStart w:id="25" w:name="_Toc81859040"/>
      <w:bookmarkStart w:id="26" w:name="_Toc81665952"/>
      <w:r w:rsidRPr="001A4B63">
        <w:rPr>
          <w:rFonts w:eastAsia="宋体" w:hint="eastAsia"/>
          <w:sz w:val="21"/>
          <w:szCs w:val="21"/>
        </w:rPr>
        <w:t>最大持续放电功率</w:t>
      </w:r>
      <w:bookmarkEnd w:id="25"/>
    </w:p>
    <w:p w:rsidR="001A4B63" w:rsidRDefault="001A4B63" w:rsidP="001A4B63">
      <w:r>
        <w:rPr>
          <w:rFonts w:hint="eastAsia"/>
        </w:rPr>
        <w:t>测试方法：</w:t>
      </w:r>
    </w:p>
    <w:p w:rsidR="001A4B63" w:rsidRDefault="001A4B63" w:rsidP="001A4B63">
      <w:r>
        <w:rPr>
          <w:rFonts w:hint="eastAsia"/>
        </w:rPr>
        <w:t>1</w:t>
      </w:r>
      <w:r>
        <w:rPr>
          <w:rFonts w:hint="eastAsia"/>
        </w:rPr>
        <w:t>）电芯在</w:t>
      </w:r>
      <w:r>
        <w:rPr>
          <w:rFonts w:hint="eastAsia"/>
        </w:rPr>
        <w:t>25</w:t>
      </w:r>
      <w:r>
        <w:rPr>
          <w:rFonts w:hint="eastAsia"/>
        </w:rPr>
        <w:t>℃下以</w:t>
      </w:r>
      <w:r>
        <w:rPr>
          <w:rFonts w:hint="eastAsia"/>
        </w:rPr>
        <w:t>0.2C</w:t>
      </w:r>
      <w:r>
        <w:rPr>
          <w:rFonts w:hint="eastAsia"/>
        </w:rPr>
        <w:t>恒</w:t>
      </w:r>
      <w:proofErr w:type="gramStart"/>
      <w:r>
        <w:rPr>
          <w:rFonts w:hint="eastAsia"/>
        </w:rPr>
        <w:t>流放电至</w:t>
      </w:r>
      <w:proofErr w:type="gramEnd"/>
      <w:r>
        <w:rPr>
          <w:rFonts w:hint="eastAsia"/>
        </w:rPr>
        <w:t>2.5V</w:t>
      </w:r>
      <w:r>
        <w:rPr>
          <w:rFonts w:hint="eastAsia"/>
        </w:rPr>
        <w:t>，静置</w:t>
      </w:r>
      <w:r>
        <w:rPr>
          <w:rFonts w:hint="eastAsia"/>
        </w:rPr>
        <w:t>30min</w:t>
      </w:r>
      <w:r>
        <w:rPr>
          <w:rFonts w:hint="eastAsia"/>
        </w:rPr>
        <w:t>；</w:t>
      </w:r>
    </w:p>
    <w:p w:rsidR="001A4B63" w:rsidRDefault="001A4B63" w:rsidP="001A4B63">
      <w:r>
        <w:rPr>
          <w:rFonts w:hint="eastAsia"/>
        </w:rPr>
        <w:t>2</w:t>
      </w:r>
      <w:r>
        <w:rPr>
          <w:rFonts w:hint="eastAsia"/>
        </w:rPr>
        <w:t>）电芯在</w:t>
      </w:r>
      <w:r>
        <w:rPr>
          <w:rFonts w:hint="eastAsia"/>
        </w:rPr>
        <w:t>25</w:t>
      </w:r>
      <w:r>
        <w:rPr>
          <w:rFonts w:hint="eastAsia"/>
        </w:rPr>
        <w:t>℃下以</w:t>
      </w:r>
      <w:r>
        <w:rPr>
          <w:rFonts w:hint="eastAsia"/>
        </w:rPr>
        <w:t>0.2C</w:t>
      </w:r>
      <w:r>
        <w:rPr>
          <w:rFonts w:hint="eastAsia"/>
        </w:rPr>
        <w:t>恒流恒压充电至</w:t>
      </w:r>
      <w:r>
        <w:rPr>
          <w:rFonts w:hint="eastAsia"/>
        </w:rPr>
        <w:t>3.</w:t>
      </w:r>
      <w:r w:rsidR="00270AF4">
        <w:t>65</w:t>
      </w:r>
      <w:r w:rsidR="00270AF4" w:rsidDel="00270AF4">
        <w:rPr>
          <w:rFonts w:hint="eastAsia"/>
        </w:rPr>
        <w:t xml:space="preserve"> </w:t>
      </w:r>
      <w:r>
        <w:rPr>
          <w:rFonts w:hint="eastAsia"/>
        </w:rPr>
        <w:t>V/0.05C</w:t>
      </w:r>
      <w:r>
        <w:rPr>
          <w:rFonts w:hint="eastAsia"/>
        </w:rPr>
        <w:t>截止，静置</w:t>
      </w:r>
      <w:r>
        <w:rPr>
          <w:rFonts w:hint="eastAsia"/>
        </w:rPr>
        <w:t>30min</w:t>
      </w:r>
    </w:p>
    <w:p w:rsidR="001A4B63" w:rsidRDefault="001A4B63" w:rsidP="001A4B63">
      <w:r>
        <w:rPr>
          <w:rFonts w:hint="eastAsia"/>
        </w:rPr>
        <w:t>3</w:t>
      </w:r>
      <w:r>
        <w:rPr>
          <w:rFonts w:hint="eastAsia"/>
        </w:rPr>
        <w:t>）电芯在</w:t>
      </w:r>
      <w:r>
        <w:rPr>
          <w:rFonts w:hint="eastAsia"/>
        </w:rPr>
        <w:t>25</w:t>
      </w:r>
      <w:r>
        <w:rPr>
          <w:rFonts w:hint="eastAsia"/>
        </w:rPr>
        <w:t>℃下以</w:t>
      </w:r>
      <w:r>
        <w:rPr>
          <w:rFonts w:hint="eastAsia"/>
        </w:rPr>
        <w:t>0.2C</w:t>
      </w:r>
      <w:r>
        <w:rPr>
          <w:rFonts w:hint="eastAsia"/>
        </w:rPr>
        <w:t>恒</w:t>
      </w:r>
      <w:proofErr w:type="gramStart"/>
      <w:r>
        <w:rPr>
          <w:rFonts w:hint="eastAsia"/>
        </w:rPr>
        <w:t>流放电至</w:t>
      </w:r>
      <w:proofErr w:type="gramEnd"/>
      <w:r>
        <w:rPr>
          <w:rFonts w:hint="eastAsia"/>
        </w:rPr>
        <w:t>2.5V</w:t>
      </w:r>
      <w:r>
        <w:rPr>
          <w:rFonts w:hint="eastAsia"/>
        </w:rPr>
        <w:t>，静置</w:t>
      </w:r>
      <w:r>
        <w:rPr>
          <w:rFonts w:hint="eastAsia"/>
        </w:rPr>
        <w:t>30min</w:t>
      </w:r>
      <w:r>
        <w:rPr>
          <w:rFonts w:hint="eastAsia"/>
        </w:rPr>
        <w:t>。</w:t>
      </w:r>
    </w:p>
    <w:p w:rsidR="001A4B63" w:rsidRDefault="001A4B63" w:rsidP="001A4B63">
      <w:r>
        <w:rPr>
          <w:rFonts w:hint="eastAsia"/>
        </w:rPr>
        <w:t>4</w:t>
      </w:r>
      <w:r>
        <w:rPr>
          <w:rFonts w:hint="eastAsia"/>
        </w:rPr>
        <w:t>）电芯在</w:t>
      </w:r>
      <w:r>
        <w:rPr>
          <w:rFonts w:hint="eastAsia"/>
        </w:rPr>
        <w:t>25</w:t>
      </w:r>
      <w:r>
        <w:rPr>
          <w:rFonts w:hint="eastAsia"/>
        </w:rPr>
        <w:t>℃下以</w:t>
      </w:r>
      <w:r>
        <w:rPr>
          <w:rFonts w:hint="eastAsia"/>
        </w:rPr>
        <w:t>0.2C</w:t>
      </w:r>
      <w:r>
        <w:rPr>
          <w:rFonts w:hint="eastAsia"/>
        </w:rPr>
        <w:t>恒流恒压充电至</w:t>
      </w:r>
      <w:r>
        <w:rPr>
          <w:rFonts w:hint="eastAsia"/>
        </w:rPr>
        <w:t>3.65V/0.05C</w:t>
      </w:r>
      <w:r>
        <w:rPr>
          <w:rFonts w:hint="eastAsia"/>
        </w:rPr>
        <w:t>截止，静置</w:t>
      </w:r>
      <w:r>
        <w:rPr>
          <w:rFonts w:hint="eastAsia"/>
        </w:rPr>
        <w:t>30min</w:t>
      </w:r>
      <w:r>
        <w:rPr>
          <w:rFonts w:hint="eastAsia"/>
        </w:rPr>
        <w:t>；</w:t>
      </w:r>
    </w:p>
    <w:p w:rsidR="001A4B63" w:rsidRDefault="001A4B63" w:rsidP="001A4B63">
      <w:r>
        <w:rPr>
          <w:rFonts w:hint="eastAsia"/>
        </w:rPr>
        <w:t>5</w:t>
      </w:r>
      <w:r>
        <w:rPr>
          <w:rFonts w:hint="eastAsia"/>
        </w:rPr>
        <w:t>）电芯在</w:t>
      </w:r>
      <w:r>
        <w:rPr>
          <w:rFonts w:hint="eastAsia"/>
        </w:rPr>
        <w:t>0</w:t>
      </w:r>
      <w:r>
        <w:rPr>
          <w:rFonts w:hint="eastAsia"/>
        </w:rPr>
        <w:t>℃</w:t>
      </w:r>
      <w:r>
        <w:rPr>
          <w:rFonts w:hint="eastAsia"/>
        </w:rPr>
        <w:t>/-20</w:t>
      </w:r>
      <w:r>
        <w:rPr>
          <w:rFonts w:hint="eastAsia"/>
        </w:rPr>
        <w:t>℃下搁置</w:t>
      </w:r>
      <w:r>
        <w:rPr>
          <w:rFonts w:hint="eastAsia"/>
        </w:rPr>
        <w:t>4h</w:t>
      </w:r>
    </w:p>
    <w:p w:rsidR="001A4B63" w:rsidRDefault="001A4B63" w:rsidP="001A4B63">
      <w:r>
        <w:rPr>
          <w:rFonts w:hint="eastAsia"/>
        </w:rPr>
        <w:t>6</w:t>
      </w:r>
      <w:r>
        <w:rPr>
          <w:rFonts w:hint="eastAsia"/>
        </w:rPr>
        <w:t>）电芯以</w:t>
      </w:r>
      <w:r>
        <w:rPr>
          <w:rFonts w:hint="eastAsia"/>
        </w:rPr>
        <w:t>1CP/1CP</w:t>
      </w:r>
      <w:proofErr w:type="gramStart"/>
      <w:r>
        <w:rPr>
          <w:rFonts w:hint="eastAsia"/>
        </w:rPr>
        <w:t>恒</w:t>
      </w:r>
      <w:proofErr w:type="gramEnd"/>
      <w:r>
        <w:rPr>
          <w:rFonts w:hint="eastAsia"/>
        </w:rPr>
        <w:t>功率放电至</w:t>
      </w:r>
      <w:r>
        <w:rPr>
          <w:rFonts w:hint="eastAsia"/>
        </w:rPr>
        <w:t>2.</w:t>
      </w:r>
      <w:r w:rsidR="00023CC8">
        <w:t>0</w:t>
      </w:r>
      <w:r>
        <w:rPr>
          <w:rFonts w:hint="eastAsia"/>
        </w:rPr>
        <w:t>V</w:t>
      </w:r>
      <w:r w:rsidR="00A63E3A">
        <w:t>/2.0V</w:t>
      </w:r>
      <w:r>
        <w:rPr>
          <w:rFonts w:hint="eastAsia"/>
        </w:rPr>
        <w:t>，放电至截止电压前功率保持恒定；</w:t>
      </w:r>
    </w:p>
    <w:p w:rsidR="001A4B63" w:rsidRDefault="001A4B63" w:rsidP="001A4B63">
      <w:r>
        <w:rPr>
          <w:rFonts w:hint="eastAsia"/>
        </w:rPr>
        <w:t>表</w:t>
      </w:r>
      <w:r>
        <w:rPr>
          <w:rFonts w:hint="eastAsia"/>
        </w:rPr>
        <w:t xml:space="preserve">13 </w:t>
      </w:r>
      <w:r>
        <w:rPr>
          <w:rFonts w:hint="eastAsia"/>
        </w:rPr>
        <w:t>不同温度条件下电芯的最大持续放电功率</w:t>
      </w:r>
    </w:p>
    <w:tbl>
      <w:tblPr>
        <w:tblStyle w:val="af0"/>
        <w:tblW w:w="0" w:type="auto"/>
        <w:jc w:val="center"/>
        <w:tblLook w:val="04A0" w:firstRow="1" w:lastRow="0" w:firstColumn="1" w:lastColumn="0" w:noHBand="0" w:noVBand="1"/>
      </w:tblPr>
      <w:tblGrid>
        <w:gridCol w:w="1555"/>
        <w:gridCol w:w="2004"/>
        <w:gridCol w:w="1891"/>
      </w:tblGrid>
      <w:tr w:rsidR="001A4B63" w:rsidTr="001A4B63">
        <w:trPr>
          <w:jc w:val="center"/>
        </w:trPr>
        <w:tc>
          <w:tcPr>
            <w:tcW w:w="1555" w:type="dxa"/>
          </w:tcPr>
          <w:p w:rsidR="001A4B63" w:rsidRPr="007B7F3F" w:rsidRDefault="001A4B63" w:rsidP="001A4B63">
            <w:pPr>
              <w:rPr>
                <w:rFonts w:asciiTheme="minorEastAsia" w:hAnsiTheme="minorEastAsia"/>
              </w:rPr>
            </w:pPr>
            <w:r w:rsidRPr="007B7F3F">
              <w:rPr>
                <w:rFonts w:asciiTheme="minorEastAsia" w:hAnsiTheme="minorEastAsia"/>
              </w:rPr>
              <w:t>温度</w:t>
            </w:r>
          </w:p>
        </w:tc>
        <w:tc>
          <w:tcPr>
            <w:tcW w:w="2004" w:type="dxa"/>
          </w:tcPr>
          <w:p w:rsidR="001A4B63" w:rsidRPr="007B7F3F" w:rsidRDefault="001A4B63" w:rsidP="001A4B63">
            <w:pPr>
              <w:rPr>
                <w:rFonts w:asciiTheme="minorEastAsia" w:hAnsiTheme="minorEastAsia"/>
              </w:rPr>
            </w:pPr>
            <w:r>
              <w:rPr>
                <w:rFonts w:asciiTheme="minorEastAsia" w:hAnsiTheme="minorEastAsia" w:hint="eastAsia"/>
              </w:rPr>
              <w:t>最大持续放电功率</w:t>
            </w:r>
          </w:p>
        </w:tc>
        <w:tc>
          <w:tcPr>
            <w:tcW w:w="1891" w:type="dxa"/>
          </w:tcPr>
          <w:p w:rsidR="001A4B63" w:rsidRPr="007B7F3F" w:rsidRDefault="00A63E3A" w:rsidP="001A4B63">
            <w:pPr>
              <w:rPr>
                <w:rFonts w:asciiTheme="minorEastAsia" w:hAnsiTheme="minorEastAsia"/>
              </w:rPr>
            </w:pPr>
            <w:r>
              <w:rPr>
                <w:rFonts w:asciiTheme="minorEastAsia" w:hAnsiTheme="minorEastAsia"/>
              </w:rPr>
              <w:t>备注</w:t>
            </w:r>
          </w:p>
        </w:tc>
      </w:tr>
      <w:tr w:rsidR="001A4B63" w:rsidTr="001A4B63">
        <w:trPr>
          <w:jc w:val="center"/>
        </w:trPr>
        <w:tc>
          <w:tcPr>
            <w:tcW w:w="1555" w:type="dxa"/>
            <w:vAlign w:val="center"/>
          </w:tcPr>
          <w:p w:rsidR="001A4B63" w:rsidRPr="007B7F3F" w:rsidRDefault="001A4B63" w:rsidP="001A4B63">
            <w:pPr>
              <w:rPr>
                <w:rFonts w:asciiTheme="minorEastAsia" w:hAnsiTheme="minorEastAsia"/>
              </w:rPr>
            </w:pPr>
            <w:r>
              <w:rPr>
                <w:rFonts w:asciiTheme="minorEastAsia" w:hAnsiTheme="minorEastAsia"/>
              </w:rPr>
              <w:t>-20≤T≤65℃</w:t>
            </w:r>
          </w:p>
        </w:tc>
        <w:tc>
          <w:tcPr>
            <w:tcW w:w="2004" w:type="dxa"/>
          </w:tcPr>
          <w:p w:rsidR="001A4B63" w:rsidRPr="007B7F3F" w:rsidRDefault="001A4B63" w:rsidP="001A4B63">
            <w:pPr>
              <w:rPr>
                <w:rFonts w:asciiTheme="minorEastAsia" w:hAnsiTheme="minorEastAsia"/>
              </w:rPr>
            </w:pPr>
            <w:r>
              <w:rPr>
                <w:rFonts w:asciiTheme="minorEastAsia" w:hAnsiTheme="minorEastAsia" w:hint="eastAsia"/>
              </w:rPr>
              <w:t>≥</w:t>
            </w:r>
            <w:r>
              <w:rPr>
                <w:rFonts w:asciiTheme="minorEastAsia" w:hAnsiTheme="minorEastAsia"/>
              </w:rPr>
              <w:t>1CP</w:t>
            </w:r>
          </w:p>
        </w:tc>
        <w:tc>
          <w:tcPr>
            <w:tcW w:w="1891" w:type="dxa"/>
          </w:tcPr>
          <w:p w:rsidR="001A4B63" w:rsidRPr="007B7F3F" w:rsidRDefault="001A4B63" w:rsidP="001A4B63">
            <w:pPr>
              <w:rPr>
                <w:rFonts w:asciiTheme="minorEastAsia" w:hAnsiTheme="minorEastAsia"/>
              </w:rPr>
            </w:pPr>
          </w:p>
        </w:tc>
      </w:tr>
    </w:tbl>
    <w:p w:rsidR="001A4B63" w:rsidRPr="001A4B63" w:rsidRDefault="001A4B63" w:rsidP="001A4B63"/>
    <w:p w:rsidR="00502F0F" w:rsidRDefault="00502F0F" w:rsidP="001A4B63">
      <w:pPr>
        <w:pStyle w:val="3"/>
        <w:rPr>
          <w:rFonts w:eastAsia="宋体"/>
          <w:sz w:val="21"/>
          <w:szCs w:val="21"/>
        </w:rPr>
      </w:pPr>
      <w:bookmarkStart w:id="27" w:name="_Toc81859041"/>
      <w:r>
        <w:rPr>
          <w:rFonts w:eastAsia="宋体"/>
          <w:sz w:val="21"/>
          <w:szCs w:val="21"/>
        </w:rPr>
        <w:lastRenderedPageBreak/>
        <w:t>自放电</w:t>
      </w:r>
      <w:bookmarkEnd w:id="27"/>
    </w:p>
    <w:p w:rsidR="00502F0F" w:rsidRDefault="00872564" w:rsidP="00502F0F">
      <w:r w:rsidRPr="00872564">
        <w:rPr>
          <w:rFonts w:hint="eastAsia"/>
        </w:rPr>
        <w:t>测试方法：</w:t>
      </w:r>
    </w:p>
    <w:p w:rsidR="00872564" w:rsidRDefault="00872564" w:rsidP="00872564">
      <w:r>
        <w:rPr>
          <w:rFonts w:hint="eastAsia"/>
        </w:rPr>
        <w:t>1</w:t>
      </w:r>
      <w:r>
        <w:rPr>
          <w:rFonts w:hint="eastAsia"/>
        </w:rPr>
        <w:t>）电芯在</w:t>
      </w:r>
      <w:r>
        <w:rPr>
          <w:rFonts w:hint="eastAsia"/>
        </w:rPr>
        <w:t>25</w:t>
      </w:r>
      <w:r>
        <w:rPr>
          <w:rFonts w:hint="eastAsia"/>
        </w:rPr>
        <w:t>℃下以</w:t>
      </w:r>
      <w:r>
        <w:rPr>
          <w:rFonts w:hint="eastAsia"/>
        </w:rPr>
        <w:t>0.2C</w:t>
      </w:r>
      <w:r>
        <w:rPr>
          <w:rFonts w:hint="eastAsia"/>
        </w:rPr>
        <w:t>恒</w:t>
      </w:r>
      <w:proofErr w:type="gramStart"/>
      <w:r>
        <w:rPr>
          <w:rFonts w:hint="eastAsia"/>
        </w:rPr>
        <w:t>流放电至</w:t>
      </w:r>
      <w:proofErr w:type="gramEnd"/>
      <w:r>
        <w:rPr>
          <w:rFonts w:hint="eastAsia"/>
        </w:rPr>
        <w:t>2.5V</w:t>
      </w:r>
      <w:r>
        <w:rPr>
          <w:rFonts w:hint="eastAsia"/>
        </w:rPr>
        <w:t>，静置</w:t>
      </w:r>
      <w:r>
        <w:rPr>
          <w:rFonts w:hint="eastAsia"/>
        </w:rPr>
        <w:t>30min</w:t>
      </w:r>
      <w:r>
        <w:rPr>
          <w:rFonts w:hint="eastAsia"/>
        </w:rPr>
        <w:t>；</w:t>
      </w:r>
    </w:p>
    <w:p w:rsidR="00872564" w:rsidRDefault="00872564" w:rsidP="00872564">
      <w:r>
        <w:rPr>
          <w:rFonts w:hint="eastAsia"/>
        </w:rPr>
        <w:t>2</w:t>
      </w:r>
      <w:r>
        <w:rPr>
          <w:rFonts w:hint="eastAsia"/>
        </w:rPr>
        <w:t>）电芯在</w:t>
      </w:r>
      <w:r>
        <w:rPr>
          <w:rFonts w:hint="eastAsia"/>
        </w:rPr>
        <w:t>25</w:t>
      </w:r>
      <w:r>
        <w:rPr>
          <w:rFonts w:hint="eastAsia"/>
        </w:rPr>
        <w:t>℃下以</w:t>
      </w:r>
      <w:r>
        <w:rPr>
          <w:rFonts w:hint="eastAsia"/>
        </w:rPr>
        <w:t>0.2C</w:t>
      </w:r>
      <w:r>
        <w:rPr>
          <w:rFonts w:hint="eastAsia"/>
        </w:rPr>
        <w:t>恒流恒压充电至</w:t>
      </w:r>
      <w:r>
        <w:rPr>
          <w:rFonts w:hint="eastAsia"/>
        </w:rPr>
        <w:t>3.65V/0.05C</w:t>
      </w:r>
      <w:r>
        <w:rPr>
          <w:rFonts w:hint="eastAsia"/>
        </w:rPr>
        <w:t>截止，静置</w:t>
      </w:r>
      <w:r>
        <w:rPr>
          <w:rFonts w:hint="eastAsia"/>
        </w:rPr>
        <w:t>30min</w:t>
      </w:r>
      <w:r>
        <w:rPr>
          <w:rFonts w:hint="eastAsia"/>
        </w:rPr>
        <w:t>；</w:t>
      </w:r>
    </w:p>
    <w:p w:rsidR="00872564" w:rsidRDefault="00872564" w:rsidP="00872564">
      <w:r>
        <w:rPr>
          <w:rFonts w:hint="eastAsia"/>
        </w:rPr>
        <w:t>3</w:t>
      </w:r>
      <w:r>
        <w:rPr>
          <w:rFonts w:hint="eastAsia"/>
        </w:rPr>
        <w:t>）电芯在</w:t>
      </w:r>
      <w:r>
        <w:rPr>
          <w:rFonts w:hint="eastAsia"/>
        </w:rPr>
        <w:t>25</w:t>
      </w:r>
      <w:r>
        <w:rPr>
          <w:rFonts w:hint="eastAsia"/>
        </w:rPr>
        <w:t>℃下以</w:t>
      </w:r>
      <w:r>
        <w:rPr>
          <w:rFonts w:hint="eastAsia"/>
        </w:rPr>
        <w:t>0.2C</w:t>
      </w:r>
      <w:r>
        <w:rPr>
          <w:rFonts w:hint="eastAsia"/>
        </w:rPr>
        <w:t>恒</w:t>
      </w:r>
      <w:proofErr w:type="gramStart"/>
      <w:r>
        <w:rPr>
          <w:rFonts w:hint="eastAsia"/>
        </w:rPr>
        <w:t>流放电至</w:t>
      </w:r>
      <w:proofErr w:type="gramEnd"/>
      <w:r>
        <w:rPr>
          <w:rFonts w:hint="eastAsia"/>
        </w:rPr>
        <w:t>2.5V</w:t>
      </w:r>
      <w:r>
        <w:rPr>
          <w:rFonts w:hint="eastAsia"/>
        </w:rPr>
        <w:t>，静置</w:t>
      </w:r>
      <w:r>
        <w:rPr>
          <w:rFonts w:hint="eastAsia"/>
        </w:rPr>
        <w:t>30min</w:t>
      </w:r>
      <w:r>
        <w:rPr>
          <w:rFonts w:hint="eastAsia"/>
        </w:rPr>
        <w:t>；</w:t>
      </w:r>
    </w:p>
    <w:p w:rsidR="00872564" w:rsidRDefault="00872564" w:rsidP="00872564">
      <w:r>
        <w:rPr>
          <w:rFonts w:hint="eastAsia"/>
        </w:rPr>
        <w:t>4</w:t>
      </w:r>
      <w:r>
        <w:rPr>
          <w:rFonts w:hint="eastAsia"/>
        </w:rPr>
        <w:t>）电芯在</w:t>
      </w:r>
      <w:r>
        <w:rPr>
          <w:rFonts w:hint="eastAsia"/>
        </w:rPr>
        <w:t>25</w:t>
      </w:r>
      <w:r>
        <w:rPr>
          <w:rFonts w:hint="eastAsia"/>
        </w:rPr>
        <w:t>℃下以</w:t>
      </w:r>
      <w:r>
        <w:rPr>
          <w:rFonts w:hint="eastAsia"/>
        </w:rPr>
        <w:t xml:space="preserve">0.2C </w:t>
      </w:r>
      <w:r>
        <w:rPr>
          <w:rFonts w:hint="eastAsia"/>
        </w:rPr>
        <w:t>恒流恒压充电至</w:t>
      </w:r>
      <w:r>
        <w:rPr>
          <w:rFonts w:hint="eastAsia"/>
        </w:rPr>
        <w:t>3.65V/0.05C</w:t>
      </w:r>
      <w:r>
        <w:rPr>
          <w:rFonts w:hint="eastAsia"/>
        </w:rPr>
        <w:t>截止，静置</w:t>
      </w:r>
      <w:r>
        <w:rPr>
          <w:rFonts w:hint="eastAsia"/>
        </w:rPr>
        <w:t>30min</w:t>
      </w:r>
      <w:r>
        <w:rPr>
          <w:rFonts w:hint="eastAsia"/>
        </w:rPr>
        <w:t>；</w:t>
      </w:r>
    </w:p>
    <w:p w:rsidR="00872564" w:rsidRDefault="00872564" w:rsidP="00872564">
      <w:r>
        <w:rPr>
          <w:rFonts w:hint="eastAsia"/>
        </w:rPr>
        <w:t>5</w:t>
      </w:r>
      <w:r>
        <w:rPr>
          <w:rFonts w:hint="eastAsia"/>
        </w:rPr>
        <w:t>）电芯在</w:t>
      </w:r>
      <w:r>
        <w:rPr>
          <w:rFonts w:hint="eastAsia"/>
        </w:rPr>
        <w:t>25</w:t>
      </w:r>
      <w:r>
        <w:rPr>
          <w:rFonts w:hint="eastAsia"/>
        </w:rPr>
        <w:t>℃下以</w:t>
      </w:r>
      <w:r>
        <w:rPr>
          <w:rFonts w:hint="eastAsia"/>
        </w:rPr>
        <w:t>0.2C</w:t>
      </w:r>
      <w:r>
        <w:rPr>
          <w:rFonts w:hint="eastAsia"/>
        </w:rPr>
        <w:t>恒流放电</w:t>
      </w:r>
      <w:r>
        <w:rPr>
          <w:rFonts w:hint="eastAsia"/>
        </w:rPr>
        <w:t>2.5h</w:t>
      </w:r>
      <w:r>
        <w:rPr>
          <w:rFonts w:hint="eastAsia"/>
        </w:rPr>
        <w:t>，静置</w:t>
      </w:r>
      <w:r>
        <w:rPr>
          <w:rFonts w:hint="eastAsia"/>
        </w:rPr>
        <w:t>30min</w:t>
      </w:r>
      <w:r>
        <w:rPr>
          <w:rFonts w:hint="eastAsia"/>
        </w:rPr>
        <w:t>；</w:t>
      </w:r>
    </w:p>
    <w:p w:rsidR="00872564" w:rsidRDefault="00872564" w:rsidP="00872564">
      <w:r>
        <w:rPr>
          <w:rFonts w:hint="eastAsia"/>
        </w:rPr>
        <w:t>6</w:t>
      </w:r>
      <w:r>
        <w:rPr>
          <w:rFonts w:hint="eastAsia"/>
        </w:rPr>
        <w:t>）电芯在</w:t>
      </w:r>
      <w:r>
        <w:rPr>
          <w:rFonts w:hint="eastAsia"/>
        </w:rPr>
        <w:t>25</w:t>
      </w:r>
      <w:r>
        <w:rPr>
          <w:rFonts w:hint="eastAsia"/>
        </w:rPr>
        <w:t>℃环境下存储</w:t>
      </w:r>
      <w:r>
        <w:rPr>
          <w:rFonts w:hint="eastAsia"/>
        </w:rPr>
        <w:t>28</w:t>
      </w:r>
      <w:r>
        <w:rPr>
          <w:rFonts w:hint="eastAsia"/>
        </w:rPr>
        <w:t>天</w:t>
      </w:r>
      <w:r>
        <w:rPr>
          <w:rFonts w:hint="eastAsia"/>
        </w:rPr>
        <w:t>/</w:t>
      </w:r>
      <w:r>
        <w:t>90</w:t>
      </w:r>
      <w:r>
        <w:t>天</w:t>
      </w:r>
      <w:r>
        <w:rPr>
          <w:rFonts w:hint="eastAsia"/>
        </w:rPr>
        <w:t>；</w:t>
      </w:r>
    </w:p>
    <w:p w:rsidR="00872564" w:rsidRDefault="00872564" w:rsidP="00872564">
      <w:r>
        <w:rPr>
          <w:rFonts w:hint="eastAsia"/>
        </w:rPr>
        <w:t>7</w:t>
      </w:r>
      <w:r>
        <w:rPr>
          <w:rFonts w:hint="eastAsia"/>
        </w:rPr>
        <w:t>）电芯存储后取出后搁置</w:t>
      </w:r>
      <w:r>
        <w:rPr>
          <w:rFonts w:hint="eastAsia"/>
        </w:rPr>
        <w:t>4</w:t>
      </w:r>
      <w:r>
        <w:rPr>
          <w:rFonts w:hint="eastAsia"/>
        </w:rPr>
        <w:t>小时，冷却至室温测电压、内阻；</w:t>
      </w:r>
    </w:p>
    <w:p w:rsidR="00872564" w:rsidRDefault="00872564" w:rsidP="00872564">
      <w:r>
        <w:rPr>
          <w:rFonts w:hint="eastAsia"/>
        </w:rPr>
        <w:t>8</w:t>
      </w:r>
      <w:r>
        <w:rPr>
          <w:rFonts w:hint="eastAsia"/>
        </w:rPr>
        <w:t>）电芯在</w:t>
      </w:r>
      <w:r>
        <w:rPr>
          <w:rFonts w:hint="eastAsia"/>
        </w:rPr>
        <w:t>25</w:t>
      </w:r>
      <w:r>
        <w:rPr>
          <w:rFonts w:hint="eastAsia"/>
        </w:rPr>
        <w:t>℃下以</w:t>
      </w:r>
      <w:r>
        <w:rPr>
          <w:rFonts w:hint="eastAsia"/>
        </w:rPr>
        <w:t>0.2C</w:t>
      </w:r>
      <w:r>
        <w:rPr>
          <w:rFonts w:hint="eastAsia"/>
        </w:rPr>
        <w:t>恒</w:t>
      </w:r>
      <w:proofErr w:type="gramStart"/>
      <w:r>
        <w:rPr>
          <w:rFonts w:hint="eastAsia"/>
        </w:rPr>
        <w:t>流放电至</w:t>
      </w:r>
      <w:proofErr w:type="gramEnd"/>
      <w:r>
        <w:rPr>
          <w:rFonts w:hint="eastAsia"/>
        </w:rPr>
        <w:t>2.5V</w:t>
      </w:r>
      <w:r>
        <w:rPr>
          <w:rFonts w:hint="eastAsia"/>
        </w:rPr>
        <w:t>，静置</w:t>
      </w:r>
      <w:r>
        <w:rPr>
          <w:rFonts w:hint="eastAsia"/>
        </w:rPr>
        <w:t>30min</w:t>
      </w:r>
      <w:r>
        <w:rPr>
          <w:rFonts w:hint="eastAsia"/>
        </w:rPr>
        <w:t>；</w:t>
      </w:r>
    </w:p>
    <w:p w:rsidR="00872564" w:rsidRDefault="00872564" w:rsidP="00872564">
      <w:r>
        <w:rPr>
          <w:rFonts w:hint="eastAsia"/>
        </w:rPr>
        <w:t>9</w:t>
      </w:r>
      <w:r>
        <w:rPr>
          <w:rFonts w:hint="eastAsia"/>
        </w:rPr>
        <w:t>）电芯在</w:t>
      </w:r>
      <w:r>
        <w:rPr>
          <w:rFonts w:hint="eastAsia"/>
        </w:rPr>
        <w:t>25</w:t>
      </w:r>
      <w:r>
        <w:rPr>
          <w:rFonts w:hint="eastAsia"/>
        </w:rPr>
        <w:t>℃下以</w:t>
      </w:r>
      <w:r>
        <w:rPr>
          <w:rFonts w:hint="eastAsia"/>
        </w:rPr>
        <w:t>0.2C CCCV</w:t>
      </w:r>
      <w:r>
        <w:rPr>
          <w:rFonts w:hint="eastAsia"/>
        </w:rPr>
        <w:t>至</w:t>
      </w:r>
      <w:r>
        <w:rPr>
          <w:rFonts w:hint="eastAsia"/>
        </w:rPr>
        <w:t>3.65V/0.05C</w:t>
      </w:r>
      <w:r>
        <w:rPr>
          <w:rFonts w:hint="eastAsia"/>
        </w:rPr>
        <w:t>截止，静置</w:t>
      </w:r>
      <w:r>
        <w:rPr>
          <w:rFonts w:hint="eastAsia"/>
        </w:rPr>
        <w:t>30min</w:t>
      </w:r>
      <w:r>
        <w:rPr>
          <w:rFonts w:hint="eastAsia"/>
        </w:rPr>
        <w:t>；</w:t>
      </w:r>
    </w:p>
    <w:p w:rsidR="00872564" w:rsidRDefault="00872564" w:rsidP="00872564">
      <w:r>
        <w:rPr>
          <w:rFonts w:hint="eastAsia"/>
        </w:rPr>
        <w:t>10</w:t>
      </w:r>
      <w:r>
        <w:rPr>
          <w:rFonts w:hint="eastAsia"/>
        </w:rPr>
        <w:t>）电芯在</w:t>
      </w:r>
      <w:r>
        <w:rPr>
          <w:rFonts w:hint="eastAsia"/>
        </w:rPr>
        <w:t>25</w:t>
      </w:r>
      <w:r>
        <w:rPr>
          <w:rFonts w:hint="eastAsia"/>
        </w:rPr>
        <w:t>℃下以</w:t>
      </w:r>
      <w:r>
        <w:rPr>
          <w:rFonts w:hint="eastAsia"/>
        </w:rPr>
        <w:t>0.2C</w:t>
      </w:r>
      <w:r>
        <w:rPr>
          <w:rFonts w:hint="eastAsia"/>
        </w:rPr>
        <w:t>恒</w:t>
      </w:r>
      <w:proofErr w:type="gramStart"/>
      <w:r>
        <w:rPr>
          <w:rFonts w:hint="eastAsia"/>
        </w:rPr>
        <w:t>流放电至</w:t>
      </w:r>
      <w:proofErr w:type="gramEnd"/>
      <w:r>
        <w:rPr>
          <w:rFonts w:hint="eastAsia"/>
        </w:rPr>
        <w:t>2.5V</w:t>
      </w:r>
      <w:r>
        <w:rPr>
          <w:rFonts w:hint="eastAsia"/>
        </w:rPr>
        <w:t>，静置</w:t>
      </w:r>
      <w:r>
        <w:rPr>
          <w:rFonts w:hint="eastAsia"/>
        </w:rPr>
        <w:t>30min</w:t>
      </w:r>
      <w:r>
        <w:rPr>
          <w:rFonts w:hint="eastAsia"/>
        </w:rPr>
        <w:t>。</w:t>
      </w:r>
    </w:p>
    <w:p w:rsidR="00FF2565" w:rsidRPr="00502F0F" w:rsidRDefault="00FF2565" w:rsidP="00FF2565">
      <w:r>
        <w:rPr>
          <w:rFonts w:hint="eastAsia"/>
        </w:rPr>
        <w:t>判定标准：</w:t>
      </w:r>
      <w:r>
        <w:t>50%SOC</w:t>
      </w:r>
      <w:r>
        <w:rPr>
          <w:rFonts w:hint="eastAsia"/>
        </w:rPr>
        <w:t xml:space="preserve"> (25</w:t>
      </w:r>
      <w:r>
        <w:rPr>
          <w:rFonts w:hint="eastAsia"/>
        </w:rPr>
        <w:t>±</w:t>
      </w:r>
      <w:r>
        <w:rPr>
          <w:rFonts w:hint="eastAsia"/>
        </w:rPr>
        <w:t>2)</w:t>
      </w:r>
      <w:r>
        <w:rPr>
          <w:rFonts w:hint="eastAsia"/>
        </w:rPr>
        <w:t>℃，存储≤</w:t>
      </w:r>
      <w:r>
        <w:rPr>
          <w:rFonts w:hint="eastAsia"/>
        </w:rPr>
        <w:t>3% 28</w:t>
      </w:r>
      <w:r>
        <w:rPr>
          <w:rFonts w:hint="eastAsia"/>
        </w:rPr>
        <w:t>天；≤</w:t>
      </w:r>
      <w:r>
        <w:rPr>
          <w:rFonts w:hint="eastAsia"/>
        </w:rPr>
        <w:t>5% 90</w:t>
      </w:r>
      <w:r>
        <w:rPr>
          <w:rFonts w:hint="eastAsia"/>
        </w:rPr>
        <w:t>天</w:t>
      </w:r>
    </w:p>
    <w:p w:rsidR="001A4B63" w:rsidRDefault="00FF2565" w:rsidP="001A4B63">
      <w:pPr>
        <w:pStyle w:val="3"/>
        <w:rPr>
          <w:rFonts w:eastAsia="宋体"/>
          <w:sz w:val="21"/>
          <w:szCs w:val="21"/>
        </w:rPr>
      </w:pPr>
      <w:bookmarkStart w:id="28" w:name="_Toc81859042"/>
      <w:r>
        <w:rPr>
          <w:rFonts w:eastAsia="宋体" w:hint="eastAsia"/>
          <w:sz w:val="21"/>
          <w:szCs w:val="21"/>
        </w:rPr>
        <w:t>温升</w:t>
      </w:r>
      <w:bookmarkEnd w:id="28"/>
    </w:p>
    <w:p w:rsidR="00502F0F" w:rsidRDefault="00FF2565" w:rsidP="00502F0F">
      <w:r>
        <w:rPr>
          <w:rFonts w:hint="eastAsia"/>
        </w:rPr>
        <w:t>测试方法：</w:t>
      </w:r>
    </w:p>
    <w:p w:rsidR="00FF2565" w:rsidRDefault="00FF2565" w:rsidP="00FF2565">
      <w:r>
        <w:rPr>
          <w:rFonts w:hint="eastAsia"/>
        </w:rPr>
        <w:t>1</w:t>
      </w:r>
      <w:r>
        <w:rPr>
          <w:rFonts w:hint="eastAsia"/>
        </w:rPr>
        <w:t>）电芯在</w:t>
      </w:r>
      <w:r>
        <w:rPr>
          <w:rFonts w:hint="eastAsia"/>
        </w:rPr>
        <w:t>25</w:t>
      </w:r>
      <w:r>
        <w:rPr>
          <w:rFonts w:hint="eastAsia"/>
        </w:rPr>
        <w:t>℃下以</w:t>
      </w:r>
      <w:r>
        <w:rPr>
          <w:rFonts w:hint="eastAsia"/>
        </w:rPr>
        <w:t>0.2C</w:t>
      </w:r>
      <w:r>
        <w:rPr>
          <w:rFonts w:hint="eastAsia"/>
        </w:rPr>
        <w:t>恒</w:t>
      </w:r>
      <w:proofErr w:type="gramStart"/>
      <w:r>
        <w:rPr>
          <w:rFonts w:hint="eastAsia"/>
        </w:rPr>
        <w:t>流放电至</w:t>
      </w:r>
      <w:proofErr w:type="gramEnd"/>
      <w:r>
        <w:rPr>
          <w:rFonts w:hint="eastAsia"/>
        </w:rPr>
        <w:t>2.5V</w:t>
      </w:r>
      <w:r>
        <w:rPr>
          <w:rFonts w:hint="eastAsia"/>
        </w:rPr>
        <w:t>，静置</w:t>
      </w:r>
      <w:r>
        <w:rPr>
          <w:rFonts w:hint="eastAsia"/>
        </w:rPr>
        <w:t>30min</w:t>
      </w:r>
      <w:r>
        <w:rPr>
          <w:rFonts w:hint="eastAsia"/>
        </w:rPr>
        <w:t>；</w:t>
      </w:r>
    </w:p>
    <w:p w:rsidR="00FF2565" w:rsidRDefault="00FF2565" w:rsidP="00FF2565">
      <w:r>
        <w:rPr>
          <w:rFonts w:hint="eastAsia"/>
        </w:rPr>
        <w:t>2</w:t>
      </w:r>
      <w:r>
        <w:rPr>
          <w:rFonts w:hint="eastAsia"/>
        </w:rPr>
        <w:t>）电芯在</w:t>
      </w:r>
      <w:r>
        <w:rPr>
          <w:rFonts w:hint="eastAsia"/>
        </w:rPr>
        <w:t>25</w:t>
      </w:r>
      <w:r>
        <w:rPr>
          <w:rFonts w:hint="eastAsia"/>
        </w:rPr>
        <w:t>℃下以</w:t>
      </w:r>
      <w:r>
        <w:rPr>
          <w:rFonts w:hint="eastAsia"/>
        </w:rPr>
        <w:t>0.2C</w:t>
      </w:r>
      <w:r>
        <w:rPr>
          <w:rFonts w:hint="eastAsia"/>
        </w:rPr>
        <w:t>恒流恒压充电至</w:t>
      </w:r>
      <w:r>
        <w:rPr>
          <w:rFonts w:hint="eastAsia"/>
        </w:rPr>
        <w:t>3.65V/0.05C</w:t>
      </w:r>
      <w:r>
        <w:rPr>
          <w:rFonts w:hint="eastAsia"/>
        </w:rPr>
        <w:t>截止，静置</w:t>
      </w:r>
      <w:r>
        <w:rPr>
          <w:rFonts w:hint="eastAsia"/>
        </w:rPr>
        <w:t>30min</w:t>
      </w:r>
      <w:r>
        <w:rPr>
          <w:rFonts w:hint="eastAsia"/>
        </w:rPr>
        <w:t>；</w:t>
      </w:r>
    </w:p>
    <w:p w:rsidR="00FF2565" w:rsidRDefault="00FF2565" w:rsidP="00FF2565">
      <w:r>
        <w:rPr>
          <w:rFonts w:hint="eastAsia"/>
        </w:rPr>
        <w:t>3</w:t>
      </w:r>
      <w:r>
        <w:rPr>
          <w:rFonts w:hint="eastAsia"/>
        </w:rPr>
        <w:t>）电芯在</w:t>
      </w:r>
      <w:r>
        <w:rPr>
          <w:rFonts w:hint="eastAsia"/>
        </w:rPr>
        <w:t>25</w:t>
      </w:r>
      <w:r>
        <w:rPr>
          <w:rFonts w:hint="eastAsia"/>
        </w:rPr>
        <w:t>℃下以</w:t>
      </w:r>
      <w:r>
        <w:rPr>
          <w:rFonts w:hint="eastAsia"/>
        </w:rPr>
        <w:t>0.2C</w:t>
      </w:r>
      <w:r>
        <w:rPr>
          <w:rFonts w:hint="eastAsia"/>
        </w:rPr>
        <w:t>恒</w:t>
      </w:r>
      <w:proofErr w:type="gramStart"/>
      <w:r>
        <w:rPr>
          <w:rFonts w:hint="eastAsia"/>
        </w:rPr>
        <w:t>流放电至</w:t>
      </w:r>
      <w:proofErr w:type="gramEnd"/>
      <w:r>
        <w:rPr>
          <w:rFonts w:hint="eastAsia"/>
        </w:rPr>
        <w:t>2.5V</w:t>
      </w:r>
      <w:r>
        <w:rPr>
          <w:rFonts w:hint="eastAsia"/>
        </w:rPr>
        <w:t>，静置</w:t>
      </w:r>
      <w:r>
        <w:rPr>
          <w:rFonts w:hint="eastAsia"/>
        </w:rPr>
        <w:t>30min</w:t>
      </w:r>
      <w:r>
        <w:rPr>
          <w:rFonts w:hint="eastAsia"/>
        </w:rPr>
        <w:t>；</w:t>
      </w:r>
    </w:p>
    <w:p w:rsidR="00FF2565" w:rsidRDefault="00FF2565" w:rsidP="00FF2565">
      <w:r>
        <w:rPr>
          <w:rFonts w:hint="eastAsia"/>
        </w:rPr>
        <w:t>4</w:t>
      </w:r>
      <w:r>
        <w:rPr>
          <w:rFonts w:hint="eastAsia"/>
        </w:rPr>
        <w:t>）电芯置于</w:t>
      </w:r>
      <w:r>
        <w:rPr>
          <w:rFonts w:hint="eastAsia"/>
        </w:rPr>
        <w:t>35</w:t>
      </w:r>
      <w:r>
        <w:rPr>
          <w:rFonts w:hint="eastAsia"/>
        </w:rPr>
        <w:t>℃温度的温箱中，搁置</w:t>
      </w:r>
      <w:r>
        <w:rPr>
          <w:rFonts w:hint="eastAsia"/>
        </w:rPr>
        <w:t>4h</w:t>
      </w:r>
      <w:r>
        <w:rPr>
          <w:rFonts w:hint="eastAsia"/>
        </w:rPr>
        <w:t>，温度采集点优先级：负极</w:t>
      </w:r>
      <w:r>
        <w:rPr>
          <w:rFonts w:hint="eastAsia"/>
        </w:rPr>
        <w:t>-</w:t>
      </w:r>
      <w:r>
        <w:rPr>
          <w:rFonts w:hint="eastAsia"/>
        </w:rPr>
        <w:t>大面</w:t>
      </w:r>
      <w:r>
        <w:rPr>
          <w:rFonts w:hint="eastAsia"/>
        </w:rPr>
        <w:t>-</w:t>
      </w:r>
      <w:r>
        <w:rPr>
          <w:rFonts w:hint="eastAsia"/>
        </w:rPr>
        <w:t>正极</w:t>
      </w:r>
      <w:r>
        <w:rPr>
          <w:rFonts w:hint="eastAsia"/>
        </w:rPr>
        <w:t>-</w:t>
      </w:r>
      <w:r>
        <w:rPr>
          <w:rFonts w:hint="eastAsia"/>
        </w:rPr>
        <w:t>环境</w:t>
      </w:r>
      <w:r>
        <w:rPr>
          <w:rFonts w:hint="eastAsia"/>
        </w:rPr>
        <w:t>-</w:t>
      </w:r>
      <w:r>
        <w:rPr>
          <w:rFonts w:hint="eastAsia"/>
        </w:rPr>
        <w:t>侧面</w:t>
      </w:r>
      <w:r>
        <w:rPr>
          <w:rFonts w:hint="eastAsia"/>
        </w:rPr>
        <w:t>-</w:t>
      </w:r>
      <w:r>
        <w:rPr>
          <w:rFonts w:hint="eastAsia"/>
        </w:rPr>
        <w:t>防爆阀；</w:t>
      </w:r>
    </w:p>
    <w:p w:rsidR="00FF2565" w:rsidRDefault="00FF2565" w:rsidP="00FF2565">
      <w:r>
        <w:rPr>
          <w:rFonts w:hint="eastAsia"/>
        </w:rPr>
        <w:t>5</w:t>
      </w:r>
      <w:r>
        <w:rPr>
          <w:rFonts w:hint="eastAsia"/>
        </w:rPr>
        <w:t>）电芯以</w:t>
      </w:r>
      <w:r>
        <w:rPr>
          <w:rFonts w:hint="eastAsia"/>
        </w:rPr>
        <w:t xml:space="preserve">1C </w:t>
      </w:r>
      <w:r>
        <w:rPr>
          <w:rFonts w:hint="eastAsia"/>
        </w:rPr>
        <w:t>恒流恒压充电至</w:t>
      </w:r>
      <w:r>
        <w:rPr>
          <w:rFonts w:hint="eastAsia"/>
        </w:rPr>
        <w:t>3.65V/0.05C</w:t>
      </w:r>
      <w:r>
        <w:rPr>
          <w:rFonts w:hint="eastAsia"/>
        </w:rPr>
        <w:t>截止，搁置</w:t>
      </w:r>
      <w:r>
        <w:rPr>
          <w:rFonts w:hint="eastAsia"/>
        </w:rPr>
        <w:t>2h</w:t>
      </w:r>
      <w:r>
        <w:rPr>
          <w:rFonts w:hint="eastAsia"/>
        </w:rPr>
        <w:t>；</w:t>
      </w:r>
    </w:p>
    <w:p w:rsidR="00FF2565" w:rsidRPr="00502F0F" w:rsidRDefault="00FF2565" w:rsidP="00FF2565">
      <w:r>
        <w:rPr>
          <w:rFonts w:hint="eastAsia"/>
        </w:rPr>
        <w:t>6</w:t>
      </w:r>
      <w:r>
        <w:rPr>
          <w:rFonts w:hint="eastAsia"/>
        </w:rPr>
        <w:t>）电芯以</w:t>
      </w:r>
      <w:r>
        <w:rPr>
          <w:rFonts w:hint="eastAsia"/>
        </w:rPr>
        <w:t>1C</w:t>
      </w:r>
      <w:r>
        <w:rPr>
          <w:rFonts w:hint="eastAsia"/>
        </w:rPr>
        <w:t>恒</w:t>
      </w:r>
      <w:proofErr w:type="gramStart"/>
      <w:r>
        <w:rPr>
          <w:rFonts w:hint="eastAsia"/>
        </w:rPr>
        <w:t>流放电至</w:t>
      </w:r>
      <w:proofErr w:type="gramEnd"/>
      <w:r>
        <w:rPr>
          <w:rFonts w:hint="eastAsia"/>
        </w:rPr>
        <w:t>2.5V</w:t>
      </w:r>
      <w:r>
        <w:rPr>
          <w:rFonts w:hint="eastAsia"/>
        </w:rPr>
        <w:t>，搁置</w:t>
      </w:r>
      <w:r>
        <w:rPr>
          <w:rFonts w:hint="eastAsia"/>
        </w:rPr>
        <w:t>2h</w:t>
      </w:r>
      <w:r>
        <w:rPr>
          <w:rFonts w:hint="eastAsia"/>
        </w:rPr>
        <w:t>。</w:t>
      </w:r>
    </w:p>
    <w:p w:rsidR="001A4B63" w:rsidRDefault="00FF2565" w:rsidP="001A4B63">
      <w:r>
        <w:rPr>
          <w:rFonts w:hint="eastAsia"/>
        </w:rPr>
        <w:t>7</w:t>
      </w:r>
      <w:r>
        <w:rPr>
          <w:rFonts w:hint="eastAsia"/>
        </w:rPr>
        <w:t>）</w:t>
      </w:r>
      <w:r w:rsidRPr="00FF2565">
        <w:rPr>
          <w:rFonts w:hint="eastAsia"/>
        </w:rPr>
        <w:t>取所采集的温度最高值</w:t>
      </w:r>
      <w:r>
        <w:rPr>
          <w:rFonts w:hint="eastAsia"/>
        </w:rPr>
        <w:t>；</w:t>
      </w:r>
    </w:p>
    <w:p w:rsidR="00FF2565" w:rsidRPr="001A4B63" w:rsidRDefault="00FF2565" w:rsidP="00FF2565">
      <w:r>
        <w:t>判定标准</w:t>
      </w:r>
      <w:r>
        <w:rPr>
          <w:rFonts w:hint="eastAsia"/>
        </w:rPr>
        <w:t>：放电温升测试要求</w:t>
      </w:r>
      <w:r>
        <w:rPr>
          <w:rFonts w:hint="eastAsia"/>
        </w:rPr>
        <w:t>3</w:t>
      </w:r>
      <w:r>
        <w:t>5℃/1C</w:t>
      </w:r>
      <w:r>
        <w:rPr>
          <w:rFonts w:hint="eastAsia"/>
        </w:rPr>
        <w:t>≤</w:t>
      </w:r>
      <w:r>
        <w:rPr>
          <w:rFonts w:hint="eastAsia"/>
        </w:rPr>
        <w:t>20</w:t>
      </w:r>
      <w:r>
        <w:rPr>
          <w:rFonts w:hint="eastAsia"/>
        </w:rPr>
        <w:t>℃（单次充放电）</w:t>
      </w:r>
    </w:p>
    <w:bookmarkEnd w:id="26"/>
    <w:p w:rsidR="00662033" w:rsidRDefault="00662033" w:rsidP="00662033">
      <w:pPr>
        <w:pStyle w:val="a3"/>
        <w:ind w:firstLineChars="0" w:firstLine="0"/>
      </w:pPr>
    </w:p>
    <w:p w:rsidR="0088680D" w:rsidRDefault="00B06A60">
      <w:pPr>
        <w:pStyle w:val="1"/>
        <w:rPr>
          <w:rFonts w:ascii="Times New Roman" w:eastAsia="宋体" w:hAnsi="Times New Roman"/>
        </w:rPr>
      </w:pPr>
      <w:bookmarkStart w:id="29" w:name="_Toc81859043"/>
      <w:r>
        <w:rPr>
          <w:rFonts w:ascii="Times New Roman" w:eastAsia="宋体" w:hAnsi="Times New Roman"/>
        </w:rPr>
        <w:t>安</w:t>
      </w:r>
      <w:proofErr w:type="gramStart"/>
      <w:r>
        <w:rPr>
          <w:rFonts w:ascii="Times New Roman" w:eastAsia="宋体" w:hAnsi="Times New Roman"/>
        </w:rPr>
        <w:t>规</w:t>
      </w:r>
      <w:proofErr w:type="gramEnd"/>
      <w:r>
        <w:rPr>
          <w:rFonts w:ascii="Times New Roman" w:eastAsia="宋体" w:hAnsi="Times New Roman"/>
        </w:rPr>
        <w:t>要求</w:t>
      </w:r>
      <w:bookmarkEnd w:id="29"/>
    </w:p>
    <w:p w:rsidR="0088680D" w:rsidRDefault="00B06A60">
      <w:pPr>
        <w:pStyle w:val="2"/>
        <w:rPr>
          <w:rFonts w:ascii="Times New Roman" w:eastAsia="宋体" w:hAnsi="Times New Roman"/>
        </w:rPr>
      </w:pPr>
      <w:bookmarkStart w:id="30" w:name="_Toc81859044"/>
      <w:r>
        <w:rPr>
          <w:rFonts w:ascii="Times New Roman" w:eastAsia="宋体" w:hAnsi="Times New Roman"/>
        </w:rPr>
        <w:t>安</w:t>
      </w:r>
      <w:proofErr w:type="gramStart"/>
      <w:r>
        <w:rPr>
          <w:rFonts w:ascii="Times New Roman" w:eastAsia="宋体" w:hAnsi="Times New Roman"/>
        </w:rPr>
        <w:t>规</w:t>
      </w:r>
      <w:proofErr w:type="gramEnd"/>
      <w:r>
        <w:rPr>
          <w:rFonts w:ascii="Times New Roman" w:eastAsia="宋体" w:hAnsi="Times New Roman"/>
        </w:rPr>
        <w:t>与可靠性测试要求</w:t>
      </w:r>
      <w:bookmarkEnd w:id="30"/>
    </w:p>
    <w:p w:rsidR="0088680D" w:rsidRDefault="00B06A60">
      <w:pPr>
        <w:pStyle w:val="a3"/>
        <w:rPr>
          <w:ins w:id="31" w:author="何书熬" w:date="2021-09-08T14:11:00Z"/>
        </w:rPr>
      </w:pPr>
      <w:r>
        <w:t>电芯安</w:t>
      </w:r>
      <w:proofErr w:type="gramStart"/>
      <w:r>
        <w:t>规</w:t>
      </w:r>
      <w:proofErr w:type="gramEnd"/>
      <w:r>
        <w:t>测试以</w:t>
      </w:r>
      <w:r>
        <w:t>IEC62619</w:t>
      </w:r>
      <w:r>
        <w:t>、</w:t>
      </w:r>
      <w:r w:rsidRPr="00E94415">
        <w:t>UL1642</w:t>
      </w:r>
      <w:r>
        <w:t>和</w:t>
      </w:r>
      <w:r>
        <w:t>UN38.3</w:t>
      </w:r>
      <w:r>
        <w:t>为基准，同时需要满足如下要求，供应商需根据如下要求提供安</w:t>
      </w:r>
      <w:proofErr w:type="gramStart"/>
      <w:r>
        <w:t>规</w:t>
      </w:r>
      <w:proofErr w:type="gramEnd"/>
      <w:r>
        <w:t>测试报告。</w:t>
      </w:r>
    </w:p>
    <w:p w:rsidR="00E94415" w:rsidRDefault="00E94415" w:rsidP="00E94415">
      <w:pPr>
        <w:pStyle w:val="a3"/>
      </w:pPr>
    </w:p>
    <w:p w:rsidR="0088680D" w:rsidRDefault="00B06A60">
      <w:pPr>
        <w:pStyle w:val="a3"/>
      </w:pPr>
      <w:r>
        <w:t>电芯安</w:t>
      </w:r>
      <w:proofErr w:type="gramStart"/>
      <w:r>
        <w:t>规</w:t>
      </w:r>
      <w:proofErr w:type="gramEnd"/>
      <w:r>
        <w:t>测试要求见附件</w:t>
      </w:r>
      <w:r>
        <w:rPr>
          <w:rFonts w:hint="eastAsia"/>
        </w:rPr>
        <w:t>一</w:t>
      </w:r>
      <w:r>
        <w:t>《电芯安规测试用例》。</w:t>
      </w:r>
    </w:p>
    <w:p w:rsidR="0088680D" w:rsidRDefault="00B06A60">
      <w:pPr>
        <w:pStyle w:val="2"/>
        <w:rPr>
          <w:rFonts w:ascii="Times New Roman" w:eastAsia="宋体" w:hAnsi="Times New Roman"/>
        </w:rPr>
      </w:pPr>
      <w:bookmarkStart w:id="32" w:name="_Toc81859045"/>
      <w:r>
        <w:rPr>
          <w:rFonts w:ascii="Times New Roman" w:eastAsia="宋体" w:hAnsi="Times New Roman"/>
        </w:rPr>
        <w:t>安</w:t>
      </w:r>
      <w:proofErr w:type="gramStart"/>
      <w:r>
        <w:rPr>
          <w:rFonts w:ascii="Times New Roman" w:eastAsia="宋体" w:hAnsi="Times New Roman"/>
        </w:rPr>
        <w:t>规</w:t>
      </w:r>
      <w:proofErr w:type="gramEnd"/>
      <w:r>
        <w:rPr>
          <w:rFonts w:ascii="Times New Roman" w:eastAsia="宋体" w:hAnsi="Times New Roman"/>
        </w:rPr>
        <w:t>认证要求</w:t>
      </w:r>
      <w:bookmarkEnd w:id="32"/>
    </w:p>
    <w:p w:rsidR="0088680D" w:rsidRDefault="00B06A60">
      <w:pPr>
        <w:pStyle w:val="a3"/>
      </w:pPr>
      <w:r>
        <w:t>需要认证的项目如下表</w:t>
      </w:r>
    </w:p>
    <w:p w:rsidR="0088680D" w:rsidRDefault="00B06A60">
      <w:pPr>
        <w:pStyle w:val="a3"/>
        <w:rPr>
          <w:color w:val="4F81BD" w:themeColor="accent1"/>
        </w:rPr>
      </w:pPr>
      <w:r>
        <w:t>表</w:t>
      </w:r>
      <w:r>
        <w:t xml:space="preserve">11 </w:t>
      </w:r>
      <w:r>
        <w:t>电芯安</w:t>
      </w:r>
      <w:proofErr w:type="gramStart"/>
      <w:r>
        <w:t>规</w:t>
      </w:r>
      <w:proofErr w:type="gramEnd"/>
      <w:r>
        <w:t>认证表</w:t>
      </w:r>
    </w:p>
    <w:p w:rsidR="0088680D" w:rsidRDefault="0088680D">
      <w:pPr>
        <w:pStyle w:val="a3"/>
      </w:pPr>
    </w:p>
    <w:tbl>
      <w:tblPr>
        <w:tblW w:w="40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2193"/>
      </w:tblGrid>
      <w:tr w:rsidR="0088680D">
        <w:trPr>
          <w:trHeight w:val="270"/>
          <w:jc w:val="center"/>
        </w:trPr>
        <w:tc>
          <w:tcPr>
            <w:tcW w:w="1838" w:type="dxa"/>
            <w:shd w:val="clear" w:color="auto" w:fill="auto"/>
            <w:noWrap/>
            <w:vAlign w:val="center"/>
          </w:tcPr>
          <w:p w:rsidR="0088680D" w:rsidRDefault="00B06A60">
            <w:pPr>
              <w:jc w:val="center"/>
              <w:rPr>
                <w:sz w:val="18"/>
                <w:szCs w:val="18"/>
              </w:rPr>
            </w:pPr>
            <w:r>
              <w:rPr>
                <w:sz w:val="18"/>
                <w:szCs w:val="18"/>
              </w:rPr>
              <w:lastRenderedPageBreak/>
              <w:t>认证项目</w:t>
            </w:r>
          </w:p>
        </w:tc>
        <w:tc>
          <w:tcPr>
            <w:tcW w:w="2193" w:type="dxa"/>
            <w:shd w:val="clear" w:color="auto" w:fill="auto"/>
            <w:vAlign w:val="center"/>
          </w:tcPr>
          <w:p w:rsidR="0088680D" w:rsidRDefault="00B06A60">
            <w:pPr>
              <w:jc w:val="center"/>
              <w:rPr>
                <w:sz w:val="18"/>
                <w:szCs w:val="18"/>
              </w:rPr>
            </w:pPr>
            <w:r>
              <w:rPr>
                <w:sz w:val="18"/>
                <w:szCs w:val="18"/>
              </w:rPr>
              <w:t>要求</w:t>
            </w:r>
          </w:p>
        </w:tc>
      </w:tr>
      <w:tr w:rsidR="0088680D">
        <w:trPr>
          <w:trHeight w:val="270"/>
          <w:jc w:val="center"/>
        </w:trPr>
        <w:tc>
          <w:tcPr>
            <w:tcW w:w="1838" w:type="dxa"/>
            <w:shd w:val="clear" w:color="auto" w:fill="auto"/>
            <w:noWrap/>
            <w:vAlign w:val="center"/>
          </w:tcPr>
          <w:p w:rsidR="0088680D" w:rsidRDefault="00B06A60">
            <w:pPr>
              <w:jc w:val="center"/>
              <w:rPr>
                <w:sz w:val="18"/>
                <w:szCs w:val="18"/>
              </w:rPr>
            </w:pPr>
            <w:r>
              <w:rPr>
                <w:sz w:val="18"/>
                <w:szCs w:val="18"/>
              </w:rPr>
              <w:t>IEC62619</w:t>
            </w:r>
          </w:p>
        </w:tc>
        <w:tc>
          <w:tcPr>
            <w:tcW w:w="2193" w:type="dxa"/>
            <w:shd w:val="clear" w:color="auto" w:fill="auto"/>
            <w:vAlign w:val="center"/>
          </w:tcPr>
          <w:p w:rsidR="0088680D" w:rsidRDefault="00B06A60">
            <w:pPr>
              <w:jc w:val="center"/>
              <w:rPr>
                <w:sz w:val="18"/>
                <w:szCs w:val="18"/>
              </w:rPr>
            </w:pPr>
            <w:r>
              <w:rPr>
                <w:sz w:val="18"/>
                <w:szCs w:val="18"/>
              </w:rPr>
              <w:t>必须</w:t>
            </w:r>
          </w:p>
        </w:tc>
      </w:tr>
      <w:tr w:rsidR="0088680D">
        <w:trPr>
          <w:trHeight w:val="270"/>
          <w:jc w:val="center"/>
        </w:trPr>
        <w:tc>
          <w:tcPr>
            <w:tcW w:w="1838" w:type="dxa"/>
            <w:shd w:val="clear" w:color="auto" w:fill="auto"/>
            <w:noWrap/>
            <w:vAlign w:val="center"/>
          </w:tcPr>
          <w:p w:rsidR="0088680D" w:rsidRDefault="00B06A60">
            <w:pPr>
              <w:jc w:val="center"/>
              <w:rPr>
                <w:sz w:val="18"/>
                <w:szCs w:val="18"/>
              </w:rPr>
            </w:pPr>
            <w:r>
              <w:rPr>
                <w:sz w:val="18"/>
                <w:szCs w:val="18"/>
              </w:rPr>
              <w:t>UN38.3</w:t>
            </w:r>
          </w:p>
        </w:tc>
        <w:tc>
          <w:tcPr>
            <w:tcW w:w="2193" w:type="dxa"/>
            <w:shd w:val="clear" w:color="auto" w:fill="auto"/>
            <w:vAlign w:val="center"/>
          </w:tcPr>
          <w:p w:rsidR="0088680D" w:rsidRDefault="00B06A60">
            <w:pPr>
              <w:jc w:val="center"/>
              <w:rPr>
                <w:sz w:val="18"/>
                <w:szCs w:val="18"/>
              </w:rPr>
            </w:pPr>
            <w:r>
              <w:rPr>
                <w:sz w:val="18"/>
                <w:szCs w:val="18"/>
              </w:rPr>
              <w:t>必须</w:t>
            </w:r>
          </w:p>
        </w:tc>
      </w:tr>
      <w:tr w:rsidR="0088680D">
        <w:trPr>
          <w:trHeight w:val="270"/>
          <w:jc w:val="center"/>
        </w:trPr>
        <w:tc>
          <w:tcPr>
            <w:tcW w:w="1838" w:type="dxa"/>
            <w:shd w:val="clear" w:color="auto" w:fill="auto"/>
            <w:noWrap/>
            <w:vAlign w:val="center"/>
          </w:tcPr>
          <w:p w:rsidR="0088680D" w:rsidRPr="00E94415" w:rsidRDefault="00B06A60">
            <w:pPr>
              <w:jc w:val="center"/>
              <w:rPr>
                <w:sz w:val="18"/>
                <w:szCs w:val="18"/>
              </w:rPr>
            </w:pPr>
            <w:r w:rsidRPr="00E94415">
              <w:rPr>
                <w:sz w:val="18"/>
                <w:szCs w:val="18"/>
              </w:rPr>
              <w:t>UL1642</w:t>
            </w:r>
          </w:p>
        </w:tc>
        <w:tc>
          <w:tcPr>
            <w:tcW w:w="2193" w:type="dxa"/>
            <w:shd w:val="clear" w:color="auto" w:fill="auto"/>
            <w:vAlign w:val="center"/>
          </w:tcPr>
          <w:p w:rsidR="0088680D" w:rsidRPr="00E94415" w:rsidRDefault="00B06A60">
            <w:pPr>
              <w:jc w:val="center"/>
              <w:rPr>
                <w:sz w:val="18"/>
                <w:szCs w:val="18"/>
              </w:rPr>
            </w:pPr>
            <w:r w:rsidRPr="00E94415">
              <w:rPr>
                <w:sz w:val="18"/>
                <w:szCs w:val="18"/>
              </w:rPr>
              <w:t>必须</w:t>
            </w:r>
          </w:p>
        </w:tc>
      </w:tr>
      <w:tr w:rsidR="0088680D">
        <w:trPr>
          <w:trHeight w:val="270"/>
          <w:jc w:val="center"/>
        </w:trPr>
        <w:tc>
          <w:tcPr>
            <w:tcW w:w="1838" w:type="dxa"/>
            <w:shd w:val="clear" w:color="auto" w:fill="auto"/>
            <w:noWrap/>
            <w:vAlign w:val="center"/>
          </w:tcPr>
          <w:p w:rsidR="0088680D" w:rsidRPr="00877276" w:rsidRDefault="00B06A60">
            <w:pPr>
              <w:jc w:val="center"/>
              <w:rPr>
                <w:sz w:val="18"/>
                <w:szCs w:val="18"/>
              </w:rPr>
            </w:pPr>
            <w:r w:rsidRPr="00877276">
              <w:rPr>
                <w:rFonts w:hint="eastAsia"/>
                <w:sz w:val="18"/>
                <w:szCs w:val="18"/>
              </w:rPr>
              <w:t>GB</w:t>
            </w:r>
            <w:r w:rsidRPr="00877276">
              <w:rPr>
                <w:sz w:val="18"/>
                <w:szCs w:val="18"/>
              </w:rPr>
              <w:t>T36276</w:t>
            </w:r>
          </w:p>
        </w:tc>
        <w:tc>
          <w:tcPr>
            <w:tcW w:w="2193" w:type="dxa"/>
            <w:shd w:val="clear" w:color="auto" w:fill="auto"/>
            <w:vAlign w:val="center"/>
          </w:tcPr>
          <w:p w:rsidR="0088680D" w:rsidRDefault="00B06A60">
            <w:pPr>
              <w:jc w:val="center"/>
              <w:rPr>
                <w:sz w:val="18"/>
                <w:szCs w:val="18"/>
              </w:rPr>
            </w:pPr>
            <w:r>
              <w:rPr>
                <w:sz w:val="18"/>
                <w:szCs w:val="18"/>
              </w:rPr>
              <w:t>必须</w:t>
            </w:r>
          </w:p>
        </w:tc>
      </w:tr>
      <w:tr w:rsidR="0088680D">
        <w:trPr>
          <w:trHeight w:val="270"/>
          <w:jc w:val="center"/>
        </w:trPr>
        <w:tc>
          <w:tcPr>
            <w:tcW w:w="1838" w:type="dxa"/>
            <w:shd w:val="clear" w:color="auto" w:fill="auto"/>
            <w:noWrap/>
            <w:vAlign w:val="center"/>
          </w:tcPr>
          <w:p w:rsidR="0088680D" w:rsidRDefault="00B06A60">
            <w:pPr>
              <w:jc w:val="center"/>
              <w:rPr>
                <w:sz w:val="18"/>
                <w:szCs w:val="18"/>
              </w:rPr>
            </w:pPr>
            <w:r w:rsidRPr="00877276">
              <w:rPr>
                <w:rFonts w:hint="eastAsia"/>
                <w:sz w:val="18"/>
                <w:szCs w:val="18"/>
              </w:rPr>
              <w:t>UL1973</w:t>
            </w:r>
          </w:p>
        </w:tc>
        <w:tc>
          <w:tcPr>
            <w:tcW w:w="2193" w:type="dxa"/>
            <w:shd w:val="clear" w:color="auto" w:fill="auto"/>
            <w:vAlign w:val="center"/>
          </w:tcPr>
          <w:p w:rsidR="0088680D" w:rsidRDefault="00B06A60">
            <w:pPr>
              <w:jc w:val="center"/>
              <w:rPr>
                <w:sz w:val="18"/>
                <w:szCs w:val="18"/>
              </w:rPr>
            </w:pPr>
            <w:r>
              <w:rPr>
                <w:rFonts w:hint="eastAsia"/>
                <w:sz w:val="18"/>
                <w:szCs w:val="18"/>
              </w:rPr>
              <w:t>具备通过</w:t>
            </w:r>
            <w:r>
              <w:rPr>
                <w:sz w:val="18"/>
                <w:szCs w:val="18"/>
              </w:rPr>
              <w:t>能力</w:t>
            </w:r>
          </w:p>
        </w:tc>
      </w:tr>
      <w:tr w:rsidR="0088680D">
        <w:trPr>
          <w:trHeight w:val="270"/>
          <w:jc w:val="center"/>
        </w:trPr>
        <w:tc>
          <w:tcPr>
            <w:tcW w:w="1838" w:type="dxa"/>
            <w:shd w:val="clear" w:color="auto" w:fill="auto"/>
            <w:noWrap/>
            <w:vAlign w:val="center"/>
          </w:tcPr>
          <w:p w:rsidR="0088680D" w:rsidRDefault="00B06A60">
            <w:pPr>
              <w:jc w:val="center"/>
              <w:rPr>
                <w:sz w:val="18"/>
                <w:szCs w:val="18"/>
              </w:rPr>
            </w:pPr>
            <w:r w:rsidRPr="00877276">
              <w:rPr>
                <w:rFonts w:hint="eastAsia"/>
                <w:sz w:val="18"/>
                <w:szCs w:val="18"/>
              </w:rPr>
              <w:t>UL9540</w:t>
            </w:r>
          </w:p>
        </w:tc>
        <w:tc>
          <w:tcPr>
            <w:tcW w:w="2193" w:type="dxa"/>
            <w:shd w:val="clear" w:color="auto" w:fill="auto"/>
            <w:vAlign w:val="center"/>
          </w:tcPr>
          <w:p w:rsidR="0088680D" w:rsidRDefault="00B06A60">
            <w:pPr>
              <w:jc w:val="center"/>
              <w:rPr>
                <w:sz w:val="18"/>
                <w:szCs w:val="18"/>
              </w:rPr>
            </w:pPr>
            <w:r>
              <w:rPr>
                <w:rFonts w:hint="eastAsia"/>
                <w:sz w:val="18"/>
                <w:szCs w:val="18"/>
              </w:rPr>
              <w:t>具备通过</w:t>
            </w:r>
            <w:r>
              <w:rPr>
                <w:sz w:val="18"/>
                <w:szCs w:val="18"/>
              </w:rPr>
              <w:t>能力</w:t>
            </w:r>
          </w:p>
        </w:tc>
      </w:tr>
    </w:tbl>
    <w:p w:rsidR="0088680D" w:rsidRDefault="00B06A60">
      <w:pPr>
        <w:pStyle w:val="a3"/>
      </w:pPr>
      <w:r>
        <w:t>备注</w:t>
      </w:r>
      <w:r>
        <w:rPr>
          <w:rFonts w:hint="eastAsia"/>
        </w:rPr>
        <w:t>：具备通过能力的项目指满足附件一</w:t>
      </w:r>
      <w:r>
        <w:t>《电芯安规测试用例》</w:t>
      </w:r>
      <w:r>
        <w:rPr>
          <w:rFonts w:hint="eastAsia"/>
        </w:rPr>
        <w:t>。</w:t>
      </w:r>
    </w:p>
    <w:p w:rsidR="0088680D" w:rsidRDefault="0088680D">
      <w:pPr>
        <w:pStyle w:val="a3"/>
      </w:pPr>
    </w:p>
    <w:p w:rsidR="0088680D" w:rsidRDefault="00B06A60">
      <w:pPr>
        <w:pStyle w:val="1"/>
        <w:rPr>
          <w:rFonts w:ascii="Times New Roman" w:eastAsia="宋体" w:hAnsi="Times New Roman"/>
        </w:rPr>
      </w:pPr>
      <w:bookmarkStart w:id="33" w:name="_Toc81859046"/>
      <w:r>
        <w:rPr>
          <w:rFonts w:ascii="Times New Roman" w:eastAsia="宋体" w:hAnsi="Times New Roman"/>
        </w:rPr>
        <w:t>电芯结构设计要求</w:t>
      </w:r>
      <w:bookmarkEnd w:id="33"/>
    </w:p>
    <w:p w:rsidR="0088680D" w:rsidRPr="00F04B26" w:rsidRDefault="00B06A60">
      <w:pPr>
        <w:pStyle w:val="2"/>
        <w:rPr>
          <w:rFonts w:ascii="Times New Roman" w:eastAsia="宋体" w:hAnsi="Times New Roman"/>
        </w:rPr>
      </w:pPr>
      <w:bookmarkStart w:id="34" w:name="_Toc81859047"/>
      <w:r w:rsidRPr="00F04B26">
        <w:rPr>
          <w:rFonts w:ascii="Times New Roman" w:eastAsia="宋体" w:hAnsi="Times New Roman"/>
        </w:rPr>
        <w:t>结构设计参数</w:t>
      </w:r>
      <w:bookmarkEnd w:id="34"/>
    </w:p>
    <w:p w:rsidR="0088680D" w:rsidRDefault="00B06A60">
      <w:pPr>
        <w:pStyle w:val="a3"/>
        <w:rPr>
          <w:ins w:id="35" w:author="何书熬" w:date="2021-11-02T11:11:00Z"/>
          <w:color w:val="00B0F0"/>
          <w:highlight w:val="yellow"/>
        </w:rPr>
      </w:pPr>
      <w:r>
        <w:t>图</w:t>
      </w:r>
      <w:r>
        <w:t xml:space="preserve">1 </w:t>
      </w:r>
      <w:r>
        <w:t>电芯</w:t>
      </w:r>
      <w:r>
        <w:t>3D</w:t>
      </w:r>
      <w:r>
        <w:t>和</w:t>
      </w:r>
      <w:r>
        <w:t>2D</w:t>
      </w:r>
      <w:r>
        <w:t>外观数模图（带尺寸标识）</w:t>
      </w:r>
      <w:r w:rsidR="00D54856" w:rsidRPr="00192783">
        <w:rPr>
          <w:rFonts w:hint="eastAsia"/>
          <w:color w:val="00B0F0"/>
          <w:highlight w:val="yellow"/>
        </w:rPr>
        <w:t>（供应商提供</w:t>
      </w:r>
      <w:r w:rsidR="00192783" w:rsidRPr="00192783">
        <w:rPr>
          <w:rFonts w:hint="eastAsia"/>
          <w:color w:val="00B0F0"/>
          <w:highlight w:val="yellow"/>
        </w:rPr>
        <w:t>补充</w:t>
      </w:r>
      <w:r w:rsidR="00192783" w:rsidRPr="00192783">
        <w:rPr>
          <w:rFonts w:hint="eastAsia"/>
          <w:color w:val="00B0F0"/>
          <w:highlight w:val="yellow"/>
        </w:rPr>
        <w:t>3</w:t>
      </w:r>
      <w:r w:rsidR="00192783" w:rsidRPr="00192783">
        <w:rPr>
          <w:color w:val="00B0F0"/>
          <w:highlight w:val="yellow"/>
        </w:rPr>
        <w:t>D</w:t>
      </w:r>
      <w:r w:rsidR="00192783" w:rsidRPr="00192783">
        <w:rPr>
          <w:color w:val="00B0F0"/>
          <w:highlight w:val="yellow"/>
        </w:rPr>
        <w:t>图纸</w:t>
      </w:r>
      <w:r w:rsidR="00D54856" w:rsidRPr="00192783">
        <w:rPr>
          <w:rFonts w:hint="eastAsia"/>
          <w:color w:val="00B0F0"/>
          <w:highlight w:val="yellow"/>
        </w:rPr>
        <w:t>）</w:t>
      </w:r>
    </w:p>
    <w:p w:rsidR="00023CC8" w:rsidRDefault="00023CC8">
      <w:pPr>
        <w:pStyle w:val="a3"/>
      </w:pPr>
      <w:ins w:id="36" w:author="何书熬" w:date="2021-11-02T11:11:00Z">
        <w:r w:rsidRPr="00023CC8">
          <w:rPr>
            <w:rFonts w:hint="eastAsia"/>
            <w:noProof/>
          </w:rPr>
          <w:drawing>
            <wp:inline distT="0" distB="0" distL="0" distR="0" wp14:anchorId="42951858" wp14:editId="347A5085">
              <wp:extent cx="3903980" cy="5057140"/>
              <wp:effectExtent l="0" t="0" r="127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903980" cy="5057140"/>
                      </a:xfrm>
                      <a:prstGeom prst="rect">
                        <a:avLst/>
                      </a:prstGeom>
                      <a:noFill/>
                      <a:ln>
                        <a:noFill/>
                      </a:ln>
                    </pic:spPr>
                  </pic:pic>
                </a:graphicData>
              </a:graphic>
            </wp:inline>
          </w:drawing>
        </w:r>
      </w:ins>
    </w:p>
    <w:p w:rsidR="0088680D" w:rsidRDefault="007663D5">
      <w:pPr>
        <w:pStyle w:val="a3"/>
      </w:pPr>
      <w:del w:id="37" w:author="何书熬" w:date="2021-09-26T14:55:00Z">
        <w:r w:rsidDel="004A2FB5">
          <w:fldChar w:fldCharType="begin"/>
        </w:r>
        <w:r w:rsidDel="004A2FB5">
          <w:fldChar w:fldCharType="end"/>
        </w:r>
      </w:del>
      <w:del w:id="38" w:author="何书熬" w:date="2021-09-26T15:07:00Z">
        <w:r w:rsidR="00A70E1E" w:rsidDel="00550195">
          <w:fldChar w:fldCharType="begin"/>
        </w:r>
        <w:r w:rsidR="00A70E1E" w:rsidDel="00550195">
          <w:fldChar w:fldCharType="end"/>
        </w:r>
      </w:del>
    </w:p>
    <w:p w:rsidR="0088680D" w:rsidRDefault="004A2FB5">
      <w:pPr>
        <w:pStyle w:val="a3"/>
      </w:pPr>
      <w:ins w:id="39" w:author="何书熬" w:date="2021-09-26T14:55:00Z">
        <w:r w:rsidRPr="004A2FB5">
          <w:rPr>
            <w:noProof/>
          </w:rPr>
          <w:lastRenderedPageBreak/>
          <w:drawing>
            <wp:inline distT="0" distB="0" distL="0" distR="0" wp14:anchorId="4570F400" wp14:editId="6F1BE521">
              <wp:extent cx="4907207" cy="1880007"/>
              <wp:effectExtent l="0" t="0" r="8255" b="635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907207" cy="1880007"/>
                      </a:xfrm>
                      <a:prstGeom prst="rect">
                        <a:avLst/>
                      </a:prstGeom>
                      <a:noFill/>
                      <a:ln>
                        <a:noFill/>
                      </a:ln>
                    </pic:spPr>
                  </pic:pic>
                </a:graphicData>
              </a:graphic>
            </wp:inline>
          </w:drawing>
        </w:r>
      </w:ins>
    </w:p>
    <w:p w:rsidR="0088680D" w:rsidRDefault="004A2FB5">
      <w:pPr>
        <w:pStyle w:val="a3"/>
        <w:rPr>
          <w:ins w:id="40" w:author="何书熬" w:date="2021-09-26T15:08:00Z"/>
        </w:rPr>
      </w:pPr>
      <w:ins w:id="41" w:author="何书熬" w:date="2021-09-26T14:56:00Z">
        <w:r w:rsidRPr="004A2FB5">
          <w:rPr>
            <w:noProof/>
          </w:rPr>
          <w:drawing>
            <wp:inline distT="0" distB="0" distL="0" distR="0" wp14:anchorId="4DF6E1F3" wp14:editId="74029B3A">
              <wp:extent cx="5474311" cy="3247949"/>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76329" cy="3249146"/>
                      </a:xfrm>
                      <a:prstGeom prst="rect">
                        <a:avLst/>
                      </a:prstGeom>
                      <a:noFill/>
                      <a:ln>
                        <a:noFill/>
                      </a:ln>
                    </pic:spPr>
                  </pic:pic>
                </a:graphicData>
              </a:graphic>
            </wp:inline>
          </w:drawing>
        </w:r>
      </w:ins>
    </w:p>
    <w:p w:rsidR="00925790" w:rsidRDefault="00925790" w:rsidP="00732ADD">
      <w:pPr>
        <w:pStyle w:val="a3"/>
        <w:ind w:firstLineChars="0" w:firstLine="0"/>
        <w:jc w:val="center"/>
      </w:pPr>
    </w:p>
    <w:p w:rsidR="0088680D" w:rsidRPr="00F04B26" w:rsidRDefault="00B06A60">
      <w:pPr>
        <w:pStyle w:val="2"/>
        <w:rPr>
          <w:rFonts w:ascii="Times New Roman" w:eastAsia="宋体" w:hAnsi="Times New Roman"/>
        </w:rPr>
      </w:pPr>
      <w:bookmarkStart w:id="42" w:name="_Toc81859048"/>
      <w:r w:rsidRPr="00F04B26">
        <w:rPr>
          <w:rFonts w:ascii="Times New Roman" w:eastAsia="宋体" w:hAnsi="Times New Roman" w:hint="eastAsia"/>
        </w:rPr>
        <w:t>外形设计图</w:t>
      </w:r>
      <w:bookmarkEnd w:id="42"/>
    </w:p>
    <w:p w:rsidR="0088680D" w:rsidRDefault="0088680D">
      <w:pPr>
        <w:pStyle w:val="a3"/>
        <w:jc w:val="center"/>
        <w:rPr>
          <w:highlight w:val="yellow"/>
        </w:rPr>
      </w:pPr>
    </w:p>
    <w:p w:rsidR="0088680D" w:rsidRDefault="00B06A60">
      <w:pPr>
        <w:pStyle w:val="a3"/>
        <w:jc w:val="center"/>
        <w:rPr>
          <w:ins w:id="43" w:author="何书熬" w:date="2021-11-02T11:09:00Z"/>
        </w:rPr>
      </w:pPr>
      <w:r>
        <w:t>图</w:t>
      </w:r>
      <w:r>
        <w:t>2</w:t>
      </w:r>
      <w:r>
        <w:t>电芯实物外观图</w:t>
      </w:r>
    </w:p>
    <w:p w:rsidR="00023CC8" w:rsidRDefault="00023CC8">
      <w:pPr>
        <w:pStyle w:val="a3"/>
        <w:jc w:val="center"/>
        <w:rPr>
          <w:ins w:id="44" w:author="何书熬" w:date="2021-11-02T11:10:00Z"/>
        </w:rPr>
      </w:pPr>
      <w:ins w:id="45" w:author="何书熬" w:date="2021-11-02T11:09:00Z">
        <w:r w:rsidRPr="00925790">
          <w:rPr>
            <w:noProof/>
          </w:rPr>
          <w:drawing>
            <wp:inline distT="0" distB="0" distL="0" distR="0" wp14:anchorId="324106E2" wp14:editId="03B1E8CB">
              <wp:extent cx="3174797" cy="1645442"/>
              <wp:effectExtent l="0" t="0" r="6985" b="0"/>
              <wp:docPr id="10" name="图片 10" descr="C:\Users\067403\AppData\Local\Temp\WeChat Files\9ed1193757bb23008856df3e7a54e7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067403\AppData\Local\Temp\WeChat Files\9ed1193757bb23008856df3e7a54e74.jpg"/>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14566" t="23661" r="14233" b="11363"/>
                      <a:stretch/>
                    </pic:blipFill>
                    <pic:spPr bwMode="auto">
                      <a:xfrm>
                        <a:off x="0" y="0"/>
                        <a:ext cx="3231484" cy="1674822"/>
                      </a:xfrm>
                      <a:prstGeom prst="rect">
                        <a:avLst/>
                      </a:prstGeom>
                      <a:noFill/>
                      <a:ln>
                        <a:noFill/>
                      </a:ln>
                      <a:extLst>
                        <a:ext uri="{53640926-AAD7-44D8-BBD7-CCE9431645EC}">
                          <a14:shadowObscured xmlns:a14="http://schemas.microsoft.com/office/drawing/2010/main"/>
                        </a:ext>
                      </a:extLst>
                    </pic:spPr>
                  </pic:pic>
                </a:graphicData>
              </a:graphic>
            </wp:inline>
          </w:drawing>
        </w:r>
      </w:ins>
    </w:p>
    <w:p w:rsidR="00023CC8" w:rsidRDefault="00023CC8">
      <w:pPr>
        <w:pStyle w:val="a3"/>
        <w:jc w:val="center"/>
      </w:pPr>
      <w:ins w:id="46" w:author="何书熬" w:date="2021-11-02T11:09:00Z">
        <w:r w:rsidRPr="00925790">
          <w:rPr>
            <w:noProof/>
          </w:rPr>
          <w:lastRenderedPageBreak/>
          <w:drawing>
            <wp:inline distT="0" distB="0" distL="0" distR="0" wp14:anchorId="725CE889" wp14:editId="7151D07E">
              <wp:extent cx="1931213" cy="2474950"/>
              <wp:effectExtent l="0" t="0" r="0" b="1905"/>
              <wp:docPr id="9" name="图片 9" descr="C:\Users\067403\AppData\Local\Temp\WeChat Files\e8f92fbce52ed28a2f3d3af69aac57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067403\AppData\Local\Temp\WeChat Files\e8f92fbce52ed28a2f3d3af69aac574.jpg"/>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17097" r="2786" b="11545"/>
                      <a:stretch/>
                    </pic:blipFill>
                    <pic:spPr bwMode="auto">
                      <a:xfrm>
                        <a:off x="0" y="0"/>
                        <a:ext cx="1957398" cy="2508508"/>
                      </a:xfrm>
                      <a:prstGeom prst="rect">
                        <a:avLst/>
                      </a:prstGeom>
                      <a:noFill/>
                      <a:ln>
                        <a:noFill/>
                      </a:ln>
                      <a:extLst>
                        <a:ext uri="{53640926-AAD7-44D8-BBD7-CCE9431645EC}">
                          <a14:shadowObscured xmlns:a14="http://schemas.microsoft.com/office/drawing/2010/main"/>
                        </a:ext>
                      </a:extLst>
                    </pic:spPr>
                  </pic:pic>
                </a:graphicData>
              </a:graphic>
            </wp:inline>
          </w:drawing>
        </w:r>
      </w:ins>
      <w:ins w:id="47" w:author="何书熬" w:date="2021-11-02T11:10:00Z">
        <w:r>
          <w:rPr>
            <w:rFonts w:hint="eastAsia"/>
          </w:rPr>
          <w:t xml:space="preserve"> </w:t>
        </w:r>
      </w:ins>
      <w:ins w:id="48" w:author="何书熬" w:date="2021-11-02T11:09:00Z">
        <w:r w:rsidRPr="00925790">
          <w:rPr>
            <w:noProof/>
          </w:rPr>
          <w:drawing>
            <wp:inline distT="0" distB="0" distL="0" distR="0" wp14:anchorId="1350051A" wp14:editId="57A9B857">
              <wp:extent cx="2351405" cy="2466519"/>
              <wp:effectExtent l="0" t="0" r="0" b="0"/>
              <wp:docPr id="11" name="图片 11" descr="C:\Users\067403\AppData\Local\Temp\WeChat Files\9a9df474a7dabc1aa7c79b4ee5442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067403\AppData\Local\Temp\WeChat Files\9a9df474a7dabc1aa7c79b4ee544280.jpg"/>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18084" r="16195" b="6782"/>
                      <a:stretch/>
                    </pic:blipFill>
                    <pic:spPr bwMode="auto">
                      <a:xfrm>
                        <a:off x="0" y="0"/>
                        <a:ext cx="2393067" cy="2510220"/>
                      </a:xfrm>
                      <a:prstGeom prst="rect">
                        <a:avLst/>
                      </a:prstGeom>
                      <a:noFill/>
                      <a:ln>
                        <a:noFill/>
                      </a:ln>
                      <a:extLst>
                        <a:ext uri="{53640926-AAD7-44D8-BBD7-CCE9431645EC}">
                          <a14:shadowObscured xmlns:a14="http://schemas.microsoft.com/office/drawing/2010/main"/>
                        </a:ext>
                      </a:extLst>
                    </pic:spPr>
                  </pic:pic>
                </a:graphicData>
              </a:graphic>
            </wp:inline>
          </w:drawing>
        </w:r>
      </w:ins>
    </w:p>
    <w:tbl>
      <w:tblPr>
        <w:tblpPr w:leftFromText="180" w:rightFromText="180" w:vertAnchor="text" w:horzAnchor="margin" w:tblpX="108" w:tblpY="119"/>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74"/>
        <w:gridCol w:w="1609"/>
        <w:gridCol w:w="3949"/>
        <w:gridCol w:w="2694"/>
      </w:tblGrid>
      <w:tr w:rsidR="0088680D" w:rsidTr="001F05E2">
        <w:trPr>
          <w:trHeight w:val="306"/>
        </w:trPr>
        <w:tc>
          <w:tcPr>
            <w:tcW w:w="674" w:type="dxa"/>
            <w:tcBorders>
              <w:top w:val="single" w:sz="4" w:space="0" w:color="auto"/>
              <w:left w:val="single" w:sz="4" w:space="0" w:color="auto"/>
              <w:bottom w:val="single" w:sz="4" w:space="0" w:color="auto"/>
              <w:right w:val="single" w:sz="4" w:space="0" w:color="auto"/>
            </w:tcBorders>
            <w:vAlign w:val="center"/>
          </w:tcPr>
          <w:p w:rsidR="0088680D" w:rsidRDefault="00B06A60">
            <w:pPr>
              <w:pStyle w:val="affc"/>
              <w:jc w:val="center"/>
              <w:rPr>
                <w:sz w:val="18"/>
                <w:szCs w:val="18"/>
              </w:rPr>
            </w:pPr>
            <w:r>
              <w:rPr>
                <w:sz w:val="18"/>
                <w:szCs w:val="18"/>
              </w:rPr>
              <w:t>序号</w:t>
            </w:r>
          </w:p>
        </w:tc>
        <w:tc>
          <w:tcPr>
            <w:tcW w:w="1609" w:type="dxa"/>
            <w:tcBorders>
              <w:top w:val="single" w:sz="4" w:space="0" w:color="auto"/>
              <w:left w:val="single" w:sz="4" w:space="0" w:color="auto"/>
              <w:bottom w:val="single" w:sz="4" w:space="0" w:color="auto"/>
              <w:right w:val="single" w:sz="4" w:space="0" w:color="auto"/>
            </w:tcBorders>
            <w:vAlign w:val="center"/>
          </w:tcPr>
          <w:p w:rsidR="0088680D" w:rsidRDefault="00B06A60">
            <w:pPr>
              <w:pStyle w:val="affc"/>
              <w:jc w:val="center"/>
              <w:rPr>
                <w:sz w:val="18"/>
                <w:szCs w:val="18"/>
              </w:rPr>
            </w:pPr>
            <w:r>
              <w:rPr>
                <w:sz w:val="18"/>
                <w:szCs w:val="18"/>
              </w:rPr>
              <w:t>项目</w:t>
            </w:r>
          </w:p>
        </w:tc>
        <w:tc>
          <w:tcPr>
            <w:tcW w:w="3949" w:type="dxa"/>
            <w:tcBorders>
              <w:top w:val="single" w:sz="4" w:space="0" w:color="auto"/>
              <w:left w:val="single" w:sz="4" w:space="0" w:color="auto"/>
              <w:bottom w:val="single" w:sz="4" w:space="0" w:color="auto"/>
              <w:right w:val="single" w:sz="4" w:space="0" w:color="auto"/>
            </w:tcBorders>
            <w:vAlign w:val="center"/>
          </w:tcPr>
          <w:p w:rsidR="0088680D" w:rsidRDefault="00B06A60">
            <w:pPr>
              <w:pStyle w:val="affc"/>
              <w:jc w:val="center"/>
              <w:rPr>
                <w:sz w:val="18"/>
                <w:szCs w:val="18"/>
              </w:rPr>
            </w:pPr>
            <w:r>
              <w:rPr>
                <w:sz w:val="18"/>
                <w:szCs w:val="18"/>
              </w:rPr>
              <w:t>尺寸</w:t>
            </w:r>
          </w:p>
        </w:tc>
        <w:tc>
          <w:tcPr>
            <w:tcW w:w="2694" w:type="dxa"/>
            <w:tcBorders>
              <w:top w:val="single" w:sz="4" w:space="0" w:color="auto"/>
              <w:left w:val="single" w:sz="4" w:space="0" w:color="auto"/>
              <w:bottom w:val="single" w:sz="4" w:space="0" w:color="auto"/>
              <w:right w:val="single" w:sz="4" w:space="0" w:color="auto"/>
            </w:tcBorders>
            <w:vAlign w:val="center"/>
          </w:tcPr>
          <w:p w:rsidR="0088680D" w:rsidRDefault="00B06A60">
            <w:pPr>
              <w:pStyle w:val="affc"/>
              <w:jc w:val="center"/>
              <w:rPr>
                <w:sz w:val="18"/>
                <w:szCs w:val="18"/>
              </w:rPr>
            </w:pPr>
            <w:r>
              <w:rPr>
                <w:sz w:val="18"/>
                <w:szCs w:val="18"/>
              </w:rPr>
              <w:t>备注</w:t>
            </w:r>
          </w:p>
        </w:tc>
      </w:tr>
      <w:tr w:rsidR="0088680D" w:rsidTr="001F05E2">
        <w:trPr>
          <w:trHeight w:val="239"/>
        </w:trPr>
        <w:tc>
          <w:tcPr>
            <w:tcW w:w="674" w:type="dxa"/>
            <w:tcBorders>
              <w:top w:val="single" w:sz="4" w:space="0" w:color="auto"/>
              <w:left w:val="single" w:sz="4" w:space="0" w:color="auto"/>
              <w:bottom w:val="single" w:sz="4" w:space="0" w:color="auto"/>
              <w:right w:val="single" w:sz="4" w:space="0" w:color="auto"/>
            </w:tcBorders>
            <w:vAlign w:val="center"/>
          </w:tcPr>
          <w:p w:rsidR="0088680D" w:rsidRDefault="00B06A60">
            <w:pPr>
              <w:pStyle w:val="affc"/>
              <w:jc w:val="center"/>
              <w:rPr>
                <w:sz w:val="18"/>
                <w:szCs w:val="18"/>
              </w:rPr>
            </w:pPr>
            <w:r>
              <w:rPr>
                <w:sz w:val="18"/>
                <w:szCs w:val="18"/>
              </w:rPr>
              <w:t>1</w:t>
            </w:r>
          </w:p>
        </w:tc>
        <w:tc>
          <w:tcPr>
            <w:tcW w:w="1609" w:type="dxa"/>
            <w:tcBorders>
              <w:top w:val="single" w:sz="4" w:space="0" w:color="auto"/>
              <w:left w:val="single" w:sz="4" w:space="0" w:color="auto"/>
              <w:bottom w:val="single" w:sz="4" w:space="0" w:color="auto"/>
              <w:right w:val="single" w:sz="4" w:space="0" w:color="auto"/>
            </w:tcBorders>
            <w:vAlign w:val="center"/>
          </w:tcPr>
          <w:p w:rsidR="0088680D" w:rsidRDefault="00B06A60">
            <w:pPr>
              <w:pStyle w:val="affc"/>
              <w:jc w:val="center"/>
              <w:rPr>
                <w:sz w:val="18"/>
                <w:szCs w:val="18"/>
              </w:rPr>
            </w:pPr>
            <w:r>
              <w:rPr>
                <w:sz w:val="18"/>
                <w:szCs w:val="18"/>
              </w:rPr>
              <w:t>宽度</w:t>
            </w:r>
          </w:p>
        </w:tc>
        <w:tc>
          <w:tcPr>
            <w:tcW w:w="3949" w:type="dxa"/>
            <w:tcBorders>
              <w:top w:val="single" w:sz="4" w:space="0" w:color="auto"/>
              <w:left w:val="single" w:sz="4" w:space="0" w:color="auto"/>
              <w:right w:val="single" w:sz="4" w:space="0" w:color="auto"/>
            </w:tcBorders>
            <w:vAlign w:val="center"/>
          </w:tcPr>
          <w:p w:rsidR="0088680D" w:rsidRDefault="00E94415">
            <w:pPr>
              <w:pStyle w:val="affc"/>
              <w:jc w:val="center"/>
              <w:rPr>
                <w:sz w:val="18"/>
                <w:szCs w:val="18"/>
              </w:rPr>
            </w:pPr>
            <w:r>
              <w:rPr>
                <w:sz w:val="18"/>
                <w:szCs w:val="18"/>
              </w:rPr>
              <w:t>173.7±0.5</w:t>
            </w:r>
            <w:r w:rsidR="00B06A60">
              <w:rPr>
                <w:sz w:val="18"/>
                <w:szCs w:val="18"/>
              </w:rPr>
              <w:t>mm</w:t>
            </w:r>
          </w:p>
        </w:tc>
        <w:tc>
          <w:tcPr>
            <w:tcW w:w="2694" w:type="dxa"/>
            <w:tcBorders>
              <w:top w:val="single" w:sz="4" w:space="0" w:color="auto"/>
              <w:left w:val="single" w:sz="4" w:space="0" w:color="auto"/>
              <w:bottom w:val="single" w:sz="4" w:space="0" w:color="auto"/>
              <w:right w:val="single" w:sz="4" w:space="0" w:color="auto"/>
            </w:tcBorders>
            <w:vAlign w:val="center"/>
          </w:tcPr>
          <w:p w:rsidR="0088680D" w:rsidRDefault="00B06A60">
            <w:pPr>
              <w:jc w:val="center"/>
            </w:pPr>
            <w:r>
              <w:rPr>
                <w:rFonts w:hint="eastAsia"/>
                <w:sz w:val="18"/>
                <w:szCs w:val="18"/>
              </w:rPr>
              <w:t>包膜</w:t>
            </w:r>
          </w:p>
        </w:tc>
      </w:tr>
      <w:tr w:rsidR="0088680D" w:rsidTr="001F05E2">
        <w:trPr>
          <w:trHeight w:val="178"/>
        </w:trPr>
        <w:tc>
          <w:tcPr>
            <w:tcW w:w="674" w:type="dxa"/>
            <w:tcBorders>
              <w:top w:val="single" w:sz="4" w:space="0" w:color="auto"/>
              <w:left w:val="single" w:sz="4" w:space="0" w:color="auto"/>
              <w:bottom w:val="single" w:sz="4" w:space="0" w:color="auto"/>
              <w:right w:val="single" w:sz="4" w:space="0" w:color="auto"/>
            </w:tcBorders>
            <w:vAlign w:val="center"/>
          </w:tcPr>
          <w:p w:rsidR="0088680D" w:rsidRDefault="00B06A60">
            <w:pPr>
              <w:pStyle w:val="affc"/>
              <w:jc w:val="center"/>
              <w:rPr>
                <w:sz w:val="18"/>
                <w:szCs w:val="18"/>
              </w:rPr>
            </w:pPr>
            <w:r>
              <w:rPr>
                <w:sz w:val="18"/>
                <w:szCs w:val="18"/>
              </w:rPr>
              <w:t>2</w:t>
            </w:r>
          </w:p>
        </w:tc>
        <w:tc>
          <w:tcPr>
            <w:tcW w:w="1609" w:type="dxa"/>
            <w:tcBorders>
              <w:top w:val="single" w:sz="4" w:space="0" w:color="auto"/>
              <w:left w:val="single" w:sz="4" w:space="0" w:color="auto"/>
              <w:bottom w:val="single" w:sz="4" w:space="0" w:color="auto"/>
              <w:right w:val="single" w:sz="4" w:space="0" w:color="auto"/>
            </w:tcBorders>
            <w:vAlign w:val="center"/>
          </w:tcPr>
          <w:p w:rsidR="0088680D" w:rsidRDefault="00B06A60">
            <w:pPr>
              <w:pStyle w:val="affc"/>
              <w:jc w:val="center"/>
              <w:rPr>
                <w:sz w:val="18"/>
                <w:szCs w:val="18"/>
              </w:rPr>
            </w:pPr>
            <w:r>
              <w:rPr>
                <w:sz w:val="18"/>
                <w:szCs w:val="18"/>
              </w:rPr>
              <w:t>厚度</w:t>
            </w:r>
          </w:p>
        </w:tc>
        <w:tc>
          <w:tcPr>
            <w:tcW w:w="3949" w:type="dxa"/>
            <w:tcBorders>
              <w:top w:val="single" w:sz="4" w:space="0" w:color="auto"/>
              <w:left w:val="single" w:sz="4" w:space="0" w:color="auto"/>
              <w:bottom w:val="single" w:sz="4" w:space="0" w:color="auto"/>
              <w:right w:val="single" w:sz="4" w:space="0" w:color="auto"/>
            </w:tcBorders>
            <w:vAlign w:val="center"/>
          </w:tcPr>
          <w:p w:rsidR="0088680D" w:rsidRDefault="00E94415">
            <w:pPr>
              <w:jc w:val="center"/>
              <w:rPr>
                <w:sz w:val="18"/>
                <w:szCs w:val="18"/>
                <w:highlight w:val="yellow"/>
              </w:rPr>
            </w:pPr>
            <w:r>
              <w:rPr>
                <w:sz w:val="18"/>
                <w:szCs w:val="18"/>
              </w:rPr>
              <w:t>72±0.5</w:t>
            </w:r>
            <w:r w:rsidR="00B06A60">
              <w:rPr>
                <w:sz w:val="18"/>
                <w:szCs w:val="18"/>
              </w:rPr>
              <w:t>mm</w:t>
            </w:r>
          </w:p>
        </w:tc>
        <w:tc>
          <w:tcPr>
            <w:tcW w:w="2694" w:type="dxa"/>
            <w:tcBorders>
              <w:top w:val="single" w:sz="4" w:space="0" w:color="auto"/>
              <w:left w:val="single" w:sz="4" w:space="0" w:color="auto"/>
              <w:bottom w:val="single" w:sz="4" w:space="0" w:color="auto"/>
              <w:right w:val="single" w:sz="4" w:space="0" w:color="auto"/>
            </w:tcBorders>
            <w:vAlign w:val="center"/>
          </w:tcPr>
          <w:p w:rsidR="0088680D" w:rsidRDefault="00F04B26" w:rsidP="00E94415">
            <w:pPr>
              <w:jc w:val="center"/>
              <w:rPr>
                <w:sz w:val="18"/>
                <w:szCs w:val="18"/>
                <w:highlight w:val="yellow"/>
              </w:rPr>
            </w:pPr>
            <w:r>
              <w:rPr>
                <w:sz w:val="18"/>
                <w:szCs w:val="18"/>
              </w:rPr>
              <w:t>40%</w:t>
            </w:r>
            <w:r w:rsidR="00D54856">
              <w:rPr>
                <w:rFonts w:hint="eastAsia"/>
                <w:sz w:val="18"/>
                <w:szCs w:val="18"/>
              </w:rPr>
              <w:t>S</w:t>
            </w:r>
            <w:r w:rsidR="00D54856">
              <w:rPr>
                <w:sz w:val="18"/>
                <w:szCs w:val="18"/>
              </w:rPr>
              <w:t>OC,</w:t>
            </w:r>
            <w:r w:rsidR="00B06A60">
              <w:rPr>
                <w:rFonts w:hint="eastAsia"/>
                <w:sz w:val="18"/>
                <w:szCs w:val="18"/>
              </w:rPr>
              <w:t>包膜，</w:t>
            </w:r>
            <w:r w:rsidR="00E94415">
              <w:rPr>
                <w:sz w:val="20"/>
                <w:szCs w:val="18"/>
              </w:rPr>
              <w:t>300</w:t>
            </w:r>
            <w:r w:rsidR="00E94415" w:rsidDel="00E94415">
              <w:rPr>
                <w:rFonts w:hint="eastAsia"/>
                <w:sz w:val="20"/>
                <w:szCs w:val="18"/>
              </w:rPr>
              <w:t xml:space="preserve"> </w:t>
            </w:r>
            <w:proofErr w:type="spellStart"/>
            <w:r w:rsidR="00B06A60">
              <w:rPr>
                <w:sz w:val="20"/>
                <w:szCs w:val="18"/>
              </w:rPr>
              <w:t>kgf</w:t>
            </w:r>
            <w:proofErr w:type="spellEnd"/>
            <w:r w:rsidR="00B06A60">
              <w:rPr>
                <w:sz w:val="20"/>
                <w:szCs w:val="18"/>
              </w:rPr>
              <w:t>测试</w:t>
            </w:r>
          </w:p>
        </w:tc>
      </w:tr>
      <w:tr w:rsidR="0088680D" w:rsidTr="00732ADD">
        <w:trPr>
          <w:trHeight w:val="178"/>
        </w:trPr>
        <w:tc>
          <w:tcPr>
            <w:tcW w:w="674" w:type="dxa"/>
            <w:tcBorders>
              <w:top w:val="single" w:sz="4" w:space="0" w:color="auto"/>
              <w:left w:val="single" w:sz="4" w:space="0" w:color="auto"/>
              <w:bottom w:val="single" w:sz="4" w:space="0" w:color="auto"/>
              <w:right w:val="single" w:sz="4" w:space="0" w:color="auto"/>
            </w:tcBorders>
            <w:vAlign w:val="center"/>
          </w:tcPr>
          <w:p w:rsidR="0088680D" w:rsidRDefault="00B06A60">
            <w:pPr>
              <w:pStyle w:val="affc"/>
              <w:jc w:val="center"/>
              <w:rPr>
                <w:sz w:val="18"/>
                <w:szCs w:val="18"/>
              </w:rPr>
            </w:pPr>
            <w:r>
              <w:rPr>
                <w:sz w:val="18"/>
                <w:szCs w:val="18"/>
              </w:rPr>
              <w:t>3</w:t>
            </w:r>
          </w:p>
        </w:tc>
        <w:tc>
          <w:tcPr>
            <w:tcW w:w="1609" w:type="dxa"/>
            <w:tcBorders>
              <w:top w:val="single" w:sz="4" w:space="0" w:color="auto"/>
              <w:left w:val="single" w:sz="4" w:space="0" w:color="auto"/>
              <w:bottom w:val="single" w:sz="4" w:space="0" w:color="auto"/>
              <w:right w:val="single" w:sz="4" w:space="0" w:color="auto"/>
            </w:tcBorders>
            <w:vAlign w:val="center"/>
          </w:tcPr>
          <w:p w:rsidR="0088680D" w:rsidRDefault="00B06A60">
            <w:pPr>
              <w:pStyle w:val="affc"/>
              <w:jc w:val="center"/>
              <w:rPr>
                <w:sz w:val="18"/>
                <w:szCs w:val="18"/>
              </w:rPr>
            </w:pPr>
            <w:r>
              <w:rPr>
                <w:sz w:val="18"/>
                <w:szCs w:val="18"/>
              </w:rPr>
              <w:t>高度（总高）</w:t>
            </w:r>
          </w:p>
        </w:tc>
        <w:tc>
          <w:tcPr>
            <w:tcW w:w="3949" w:type="dxa"/>
            <w:tcBorders>
              <w:top w:val="single" w:sz="4" w:space="0" w:color="auto"/>
              <w:left w:val="single" w:sz="4" w:space="0" w:color="auto"/>
              <w:bottom w:val="single" w:sz="4" w:space="0" w:color="auto"/>
              <w:right w:val="single" w:sz="4" w:space="0" w:color="auto"/>
            </w:tcBorders>
            <w:vAlign w:val="center"/>
          </w:tcPr>
          <w:p w:rsidR="0088680D" w:rsidRDefault="00E94415">
            <w:pPr>
              <w:jc w:val="center"/>
              <w:rPr>
                <w:sz w:val="18"/>
                <w:szCs w:val="18"/>
              </w:rPr>
            </w:pPr>
            <w:r>
              <w:rPr>
                <w:sz w:val="18"/>
                <w:szCs w:val="18"/>
              </w:rPr>
              <w:t>207.5±0.5</w:t>
            </w:r>
            <w:r w:rsidR="00B06A60">
              <w:rPr>
                <w:sz w:val="18"/>
                <w:szCs w:val="18"/>
              </w:rPr>
              <w:t>mm</w:t>
            </w:r>
          </w:p>
        </w:tc>
        <w:tc>
          <w:tcPr>
            <w:tcW w:w="2694" w:type="dxa"/>
            <w:tcBorders>
              <w:top w:val="single" w:sz="4" w:space="0" w:color="auto"/>
              <w:left w:val="single" w:sz="4" w:space="0" w:color="auto"/>
              <w:bottom w:val="single" w:sz="4" w:space="0" w:color="auto"/>
              <w:right w:val="single" w:sz="4" w:space="0" w:color="auto"/>
            </w:tcBorders>
            <w:vAlign w:val="center"/>
          </w:tcPr>
          <w:p w:rsidR="0088680D" w:rsidRDefault="00B06A60">
            <w:pPr>
              <w:jc w:val="center"/>
              <w:rPr>
                <w:color w:val="000000"/>
                <w:sz w:val="18"/>
                <w:szCs w:val="18"/>
                <w:highlight w:val="yellow"/>
              </w:rPr>
            </w:pPr>
            <w:r>
              <w:rPr>
                <w:rFonts w:hint="eastAsia"/>
                <w:sz w:val="18"/>
                <w:szCs w:val="18"/>
              </w:rPr>
              <w:t>包含极柱</w:t>
            </w:r>
          </w:p>
        </w:tc>
      </w:tr>
      <w:tr w:rsidR="00D54856" w:rsidTr="00732ADD">
        <w:trPr>
          <w:trHeight w:val="178"/>
        </w:trPr>
        <w:tc>
          <w:tcPr>
            <w:tcW w:w="674" w:type="dxa"/>
            <w:tcBorders>
              <w:top w:val="single" w:sz="4" w:space="0" w:color="auto"/>
              <w:left w:val="single" w:sz="4" w:space="0" w:color="auto"/>
              <w:bottom w:val="single" w:sz="4" w:space="0" w:color="auto"/>
              <w:right w:val="single" w:sz="4" w:space="0" w:color="auto"/>
            </w:tcBorders>
            <w:vAlign w:val="center"/>
          </w:tcPr>
          <w:p w:rsidR="00D54856" w:rsidRDefault="00D54856">
            <w:pPr>
              <w:pStyle w:val="affc"/>
              <w:jc w:val="center"/>
              <w:rPr>
                <w:sz w:val="18"/>
                <w:szCs w:val="18"/>
              </w:rPr>
            </w:pPr>
            <w:r>
              <w:rPr>
                <w:rFonts w:hint="eastAsia"/>
                <w:sz w:val="18"/>
                <w:szCs w:val="18"/>
              </w:rPr>
              <w:t>4</w:t>
            </w:r>
          </w:p>
        </w:tc>
        <w:tc>
          <w:tcPr>
            <w:tcW w:w="1609" w:type="dxa"/>
            <w:tcBorders>
              <w:top w:val="single" w:sz="4" w:space="0" w:color="auto"/>
              <w:left w:val="single" w:sz="4" w:space="0" w:color="auto"/>
              <w:bottom w:val="single" w:sz="4" w:space="0" w:color="auto"/>
              <w:right w:val="single" w:sz="4" w:space="0" w:color="auto"/>
            </w:tcBorders>
            <w:vAlign w:val="center"/>
          </w:tcPr>
          <w:p w:rsidR="00D54856" w:rsidRDefault="00D54856">
            <w:pPr>
              <w:pStyle w:val="affc"/>
              <w:jc w:val="center"/>
              <w:rPr>
                <w:sz w:val="18"/>
                <w:szCs w:val="18"/>
              </w:rPr>
            </w:pPr>
            <w:r>
              <w:rPr>
                <w:rFonts w:hint="eastAsia"/>
                <w:sz w:val="18"/>
                <w:szCs w:val="18"/>
              </w:rPr>
              <w:t>肩高</w:t>
            </w:r>
          </w:p>
        </w:tc>
        <w:tc>
          <w:tcPr>
            <w:tcW w:w="3949" w:type="dxa"/>
            <w:tcBorders>
              <w:top w:val="single" w:sz="4" w:space="0" w:color="auto"/>
              <w:left w:val="single" w:sz="4" w:space="0" w:color="auto"/>
              <w:bottom w:val="single" w:sz="4" w:space="0" w:color="auto"/>
              <w:right w:val="single" w:sz="4" w:space="0" w:color="auto"/>
            </w:tcBorders>
            <w:vAlign w:val="center"/>
          </w:tcPr>
          <w:p w:rsidR="00D54856" w:rsidRPr="001F05E2" w:rsidRDefault="00E94415" w:rsidP="00E94415">
            <w:pPr>
              <w:jc w:val="center"/>
              <w:rPr>
                <w:b/>
                <w:sz w:val="18"/>
                <w:szCs w:val="18"/>
              </w:rPr>
            </w:pPr>
            <w:r>
              <w:rPr>
                <w:sz w:val="18"/>
                <w:szCs w:val="18"/>
              </w:rPr>
              <w:t>204.6±0.5mm</w:t>
            </w:r>
          </w:p>
        </w:tc>
        <w:tc>
          <w:tcPr>
            <w:tcW w:w="2694" w:type="dxa"/>
            <w:tcBorders>
              <w:top w:val="single" w:sz="4" w:space="0" w:color="auto"/>
              <w:left w:val="single" w:sz="4" w:space="0" w:color="auto"/>
              <w:bottom w:val="single" w:sz="4" w:space="0" w:color="auto"/>
              <w:right w:val="single" w:sz="4" w:space="0" w:color="auto"/>
            </w:tcBorders>
            <w:vAlign w:val="center"/>
          </w:tcPr>
          <w:p w:rsidR="00D54856" w:rsidRDefault="00D54856">
            <w:pPr>
              <w:jc w:val="center"/>
              <w:rPr>
                <w:sz w:val="18"/>
                <w:szCs w:val="18"/>
              </w:rPr>
            </w:pPr>
          </w:p>
        </w:tc>
      </w:tr>
      <w:tr w:rsidR="00D54856" w:rsidTr="00732ADD">
        <w:trPr>
          <w:trHeight w:val="178"/>
        </w:trPr>
        <w:tc>
          <w:tcPr>
            <w:tcW w:w="674" w:type="dxa"/>
            <w:tcBorders>
              <w:top w:val="single" w:sz="4" w:space="0" w:color="auto"/>
              <w:left w:val="single" w:sz="4" w:space="0" w:color="auto"/>
              <w:bottom w:val="single" w:sz="4" w:space="0" w:color="auto"/>
              <w:right w:val="single" w:sz="4" w:space="0" w:color="auto"/>
            </w:tcBorders>
            <w:vAlign w:val="center"/>
          </w:tcPr>
          <w:p w:rsidR="00D54856" w:rsidRDefault="00D54856">
            <w:pPr>
              <w:pStyle w:val="affc"/>
              <w:jc w:val="center"/>
              <w:rPr>
                <w:sz w:val="18"/>
                <w:szCs w:val="18"/>
              </w:rPr>
            </w:pPr>
            <w:r>
              <w:rPr>
                <w:rFonts w:hint="eastAsia"/>
                <w:sz w:val="18"/>
                <w:szCs w:val="18"/>
              </w:rPr>
              <w:t>5</w:t>
            </w:r>
          </w:p>
        </w:tc>
        <w:tc>
          <w:tcPr>
            <w:tcW w:w="1609" w:type="dxa"/>
            <w:tcBorders>
              <w:top w:val="single" w:sz="4" w:space="0" w:color="auto"/>
              <w:left w:val="single" w:sz="4" w:space="0" w:color="auto"/>
              <w:bottom w:val="single" w:sz="4" w:space="0" w:color="auto"/>
              <w:right w:val="single" w:sz="4" w:space="0" w:color="auto"/>
            </w:tcBorders>
            <w:vAlign w:val="center"/>
          </w:tcPr>
          <w:p w:rsidR="00D54856" w:rsidRDefault="00D54856">
            <w:pPr>
              <w:pStyle w:val="affc"/>
              <w:jc w:val="center"/>
              <w:rPr>
                <w:sz w:val="18"/>
                <w:szCs w:val="18"/>
              </w:rPr>
            </w:pPr>
            <w:r>
              <w:rPr>
                <w:rFonts w:hint="eastAsia"/>
                <w:sz w:val="18"/>
                <w:szCs w:val="18"/>
              </w:rPr>
              <w:t>极柱中心距</w:t>
            </w:r>
          </w:p>
        </w:tc>
        <w:tc>
          <w:tcPr>
            <w:tcW w:w="3949" w:type="dxa"/>
            <w:tcBorders>
              <w:top w:val="single" w:sz="4" w:space="0" w:color="auto"/>
              <w:left w:val="single" w:sz="4" w:space="0" w:color="auto"/>
              <w:bottom w:val="single" w:sz="4" w:space="0" w:color="auto"/>
              <w:right w:val="single" w:sz="4" w:space="0" w:color="auto"/>
            </w:tcBorders>
            <w:vAlign w:val="center"/>
          </w:tcPr>
          <w:p w:rsidR="00E94415" w:rsidRDefault="00E94415" w:rsidP="00E94415">
            <w:pPr>
              <w:jc w:val="center"/>
              <w:rPr>
                <w:sz w:val="18"/>
                <w:szCs w:val="18"/>
              </w:rPr>
            </w:pPr>
            <w:r>
              <w:rPr>
                <w:rFonts w:hint="eastAsia"/>
                <w:sz w:val="18"/>
                <w:szCs w:val="18"/>
              </w:rPr>
              <w:t>1</w:t>
            </w:r>
            <w:r>
              <w:rPr>
                <w:sz w:val="18"/>
                <w:szCs w:val="18"/>
              </w:rPr>
              <w:t>23±0.3mm</w:t>
            </w:r>
          </w:p>
        </w:tc>
        <w:tc>
          <w:tcPr>
            <w:tcW w:w="2694" w:type="dxa"/>
            <w:tcBorders>
              <w:top w:val="single" w:sz="4" w:space="0" w:color="auto"/>
              <w:left w:val="single" w:sz="4" w:space="0" w:color="auto"/>
              <w:bottom w:val="single" w:sz="4" w:space="0" w:color="auto"/>
              <w:right w:val="single" w:sz="4" w:space="0" w:color="auto"/>
            </w:tcBorders>
            <w:vAlign w:val="center"/>
          </w:tcPr>
          <w:p w:rsidR="00D54856" w:rsidRDefault="00D54856">
            <w:pPr>
              <w:jc w:val="center"/>
              <w:rPr>
                <w:sz w:val="18"/>
                <w:szCs w:val="18"/>
              </w:rPr>
            </w:pPr>
          </w:p>
        </w:tc>
      </w:tr>
    </w:tbl>
    <w:p w:rsidR="0088680D" w:rsidRDefault="0088680D">
      <w:pPr>
        <w:pStyle w:val="a3"/>
        <w:ind w:firstLineChars="0" w:firstLine="0"/>
        <w:rPr>
          <w:highlight w:val="yellow"/>
        </w:rPr>
      </w:pPr>
    </w:p>
    <w:p w:rsidR="0088680D" w:rsidRDefault="00B06A60">
      <w:pPr>
        <w:pStyle w:val="1"/>
        <w:rPr>
          <w:rFonts w:ascii="Times New Roman" w:eastAsia="宋体" w:hAnsi="Times New Roman"/>
        </w:rPr>
      </w:pPr>
      <w:bookmarkStart w:id="49" w:name="_Toc81859049"/>
      <w:r>
        <w:rPr>
          <w:rFonts w:ascii="Times New Roman" w:eastAsia="宋体" w:hAnsi="Times New Roman"/>
        </w:rPr>
        <w:t>电芯标签要求</w:t>
      </w:r>
      <w:bookmarkEnd w:id="49"/>
    </w:p>
    <w:p w:rsidR="0088680D" w:rsidRDefault="00B06A60">
      <w:pPr>
        <w:pStyle w:val="a3"/>
      </w:pPr>
      <w:r>
        <w:t>电芯上必需要有</w:t>
      </w:r>
      <w:proofErr w:type="gramStart"/>
      <w:r>
        <w:t>二维码标识</w:t>
      </w:r>
      <w:proofErr w:type="gramEnd"/>
      <w:r>
        <w:t>，二</w:t>
      </w:r>
      <w:proofErr w:type="gramStart"/>
      <w:r>
        <w:t>维码设计</w:t>
      </w:r>
      <w:proofErr w:type="gramEnd"/>
      <w:r>
        <w:t>在电芯上盖板区域，易识别。</w:t>
      </w:r>
    </w:p>
    <w:p w:rsidR="0088680D" w:rsidRDefault="00B06A60">
      <w:pPr>
        <w:pStyle w:val="a3"/>
        <w:ind w:firstLineChars="175"/>
      </w:pPr>
      <w:r>
        <w:rPr>
          <w:rFonts w:hint="eastAsia"/>
          <w:sz w:val="24"/>
        </w:rPr>
        <w:t>电芯数字条码识别：</w:t>
      </w:r>
      <w:r w:rsidR="00D54856">
        <w:t xml:space="preserve"> </w:t>
      </w:r>
      <w:r w:rsidR="00D54856" w:rsidRPr="00D54856">
        <w:rPr>
          <w:rFonts w:hint="eastAsia"/>
          <w:color w:val="00B0F0"/>
        </w:rPr>
        <w:t>（供应商提供）</w:t>
      </w:r>
    </w:p>
    <w:p w:rsidR="0088680D" w:rsidRDefault="00B06A60">
      <w:pPr>
        <w:pStyle w:val="a3"/>
      </w:pPr>
      <w:r>
        <w:t>表</w:t>
      </w:r>
      <w:r>
        <w:t xml:space="preserve">12 </w:t>
      </w:r>
      <w:r>
        <w:t>电芯的编码规则（按照国标编码执行）</w:t>
      </w:r>
      <w:r w:rsidR="00D54856" w:rsidRPr="00D54856">
        <w:rPr>
          <w:rFonts w:hint="eastAsia"/>
          <w:color w:val="00B0F0"/>
        </w:rPr>
        <w:t>（供应商提供）</w:t>
      </w:r>
    </w:p>
    <w:p w:rsidR="0088680D" w:rsidRDefault="0088680D" w:rsidP="00732ADD">
      <w:pPr>
        <w:pStyle w:val="a3"/>
        <w:ind w:firstLineChars="0" w:firstLine="0"/>
      </w:pPr>
    </w:p>
    <w:p w:rsidR="0088680D" w:rsidRDefault="00B06A60">
      <w:pPr>
        <w:pStyle w:val="a3"/>
      </w:pPr>
      <w:r>
        <w:t>（标签上的数字及字母需要有明确定义，通过此标签可以追溯到电芯的状态信息，包括电芯的生产日期、容量等信息。）</w:t>
      </w:r>
      <w:r>
        <w:t xml:space="preserve"> </w:t>
      </w:r>
    </w:p>
    <w:p w:rsidR="0088680D" w:rsidRDefault="00B06A60">
      <w:pPr>
        <w:pStyle w:val="1"/>
        <w:rPr>
          <w:rFonts w:ascii="Times New Roman" w:eastAsia="宋体" w:hAnsi="Times New Roman"/>
        </w:rPr>
      </w:pPr>
      <w:bookmarkStart w:id="50" w:name="_Toc81859050"/>
      <w:r>
        <w:rPr>
          <w:rFonts w:ascii="Times New Roman" w:eastAsia="宋体" w:hAnsi="Times New Roman"/>
        </w:rPr>
        <w:t>电芯出厂要求</w:t>
      </w:r>
      <w:bookmarkEnd w:id="50"/>
    </w:p>
    <w:p w:rsidR="0088680D" w:rsidRPr="007753C4" w:rsidRDefault="00B06A60">
      <w:pPr>
        <w:pStyle w:val="2"/>
        <w:rPr>
          <w:rFonts w:ascii="Times New Roman" w:eastAsia="宋体" w:hAnsi="Times New Roman"/>
          <w:highlight w:val="yellow"/>
        </w:rPr>
      </w:pPr>
      <w:bookmarkStart w:id="51" w:name="_Toc81859051"/>
      <w:r w:rsidRPr="007753C4">
        <w:rPr>
          <w:rFonts w:ascii="Times New Roman" w:eastAsia="宋体" w:hAnsi="Times New Roman"/>
          <w:highlight w:val="yellow"/>
        </w:rPr>
        <w:t>出厂一致性要求</w:t>
      </w:r>
      <w:bookmarkEnd w:id="51"/>
    </w:p>
    <w:p w:rsidR="0088680D" w:rsidRDefault="00B06A60">
      <w:pPr>
        <w:pStyle w:val="a3"/>
      </w:pPr>
      <w:r>
        <w:t>1</w:t>
      </w:r>
      <w:r>
        <w:t>、电芯容量、内阻、电压、自放电等参考如下标准：</w:t>
      </w:r>
    </w:p>
    <w:p w:rsidR="0088680D" w:rsidRDefault="00B06A60">
      <w:pPr>
        <w:pStyle w:val="a3"/>
      </w:pPr>
      <w:r>
        <w:t>表</w:t>
      </w:r>
      <w:r>
        <w:t xml:space="preserve">13 </w:t>
      </w:r>
      <w:r>
        <w:t>电芯一致性标准</w:t>
      </w:r>
      <w:ins w:id="52" w:author="wuyuqi (A)" w:date="2021-09-23T23:53:00Z">
        <w:r w:rsidR="005315BE">
          <w:rPr>
            <w:rFonts w:hint="eastAsia"/>
          </w:rPr>
          <w:t>（</w:t>
        </w:r>
      </w:ins>
      <w:ins w:id="53" w:author="wuyuqi (A)" w:date="2021-09-23T23:54:00Z">
        <w:r w:rsidR="005315BE">
          <w:rPr>
            <w:rFonts w:hint="eastAsia"/>
          </w:rPr>
          <w:t>需另提供数据分析和报告达成一致</w:t>
        </w:r>
      </w:ins>
      <w:ins w:id="54" w:author="wuyuqi (A)" w:date="2021-09-23T23:53:00Z">
        <w:r w:rsidR="005315BE">
          <w:rPr>
            <w:rFonts w:hint="eastAsia"/>
          </w:rPr>
          <w:t>）</w:t>
        </w:r>
      </w:ins>
    </w:p>
    <w:p w:rsidR="0088680D" w:rsidRDefault="0088680D">
      <w:pPr>
        <w:pStyle w:val="a3"/>
      </w:pPr>
    </w:p>
    <w:tbl>
      <w:tblPr>
        <w:tblStyle w:val="af0"/>
        <w:tblW w:w="0" w:type="auto"/>
        <w:tblInd w:w="279" w:type="dxa"/>
        <w:tblLook w:val="04A0" w:firstRow="1" w:lastRow="0" w:firstColumn="1" w:lastColumn="0" w:noHBand="0" w:noVBand="1"/>
      </w:tblPr>
      <w:tblGrid>
        <w:gridCol w:w="1672"/>
        <w:gridCol w:w="1254"/>
        <w:gridCol w:w="1276"/>
        <w:gridCol w:w="901"/>
        <w:gridCol w:w="3402"/>
      </w:tblGrid>
      <w:tr w:rsidR="0088680D">
        <w:trPr>
          <w:trHeight w:val="425"/>
        </w:trPr>
        <w:tc>
          <w:tcPr>
            <w:tcW w:w="1672" w:type="dxa"/>
            <w:tcBorders>
              <w:tl2br w:val="single" w:sz="4" w:space="0" w:color="auto"/>
            </w:tcBorders>
          </w:tcPr>
          <w:p w:rsidR="0088680D" w:rsidRDefault="0088680D">
            <w:pPr>
              <w:rPr>
                <w:sz w:val="18"/>
                <w:szCs w:val="18"/>
              </w:rPr>
            </w:pPr>
          </w:p>
        </w:tc>
        <w:tc>
          <w:tcPr>
            <w:tcW w:w="1254" w:type="dxa"/>
            <w:vAlign w:val="center"/>
          </w:tcPr>
          <w:p w:rsidR="0088680D" w:rsidRDefault="00B06A60">
            <w:pPr>
              <w:jc w:val="center"/>
              <w:rPr>
                <w:sz w:val="18"/>
                <w:szCs w:val="18"/>
              </w:rPr>
            </w:pPr>
            <w:r>
              <w:rPr>
                <w:sz w:val="18"/>
                <w:szCs w:val="18"/>
              </w:rPr>
              <w:t>下限</w:t>
            </w:r>
          </w:p>
        </w:tc>
        <w:tc>
          <w:tcPr>
            <w:tcW w:w="1276" w:type="dxa"/>
            <w:vAlign w:val="center"/>
          </w:tcPr>
          <w:p w:rsidR="0088680D" w:rsidRDefault="00B06A60">
            <w:pPr>
              <w:jc w:val="center"/>
              <w:rPr>
                <w:sz w:val="18"/>
                <w:szCs w:val="18"/>
              </w:rPr>
            </w:pPr>
            <w:r>
              <w:rPr>
                <w:sz w:val="18"/>
                <w:szCs w:val="18"/>
              </w:rPr>
              <w:t>上限</w:t>
            </w:r>
          </w:p>
        </w:tc>
        <w:tc>
          <w:tcPr>
            <w:tcW w:w="901" w:type="dxa"/>
            <w:vAlign w:val="center"/>
          </w:tcPr>
          <w:p w:rsidR="0088680D" w:rsidRDefault="00B06A60">
            <w:pPr>
              <w:jc w:val="center"/>
              <w:rPr>
                <w:sz w:val="18"/>
                <w:szCs w:val="18"/>
              </w:rPr>
            </w:pPr>
            <w:r>
              <w:rPr>
                <w:sz w:val="18"/>
                <w:szCs w:val="18"/>
              </w:rPr>
              <w:t>极差</w:t>
            </w:r>
          </w:p>
        </w:tc>
        <w:tc>
          <w:tcPr>
            <w:tcW w:w="3402" w:type="dxa"/>
            <w:vAlign w:val="center"/>
          </w:tcPr>
          <w:p w:rsidR="0088680D" w:rsidRDefault="00B06A60">
            <w:pPr>
              <w:jc w:val="center"/>
              <w:rPr>
                <w:sz w:val="18"/>
                <w:szCs w:val="18"/>
              </w:rPr>
            </w:pPr>
            <w:r>
              <w:rPr>
                <w:sz w:val="18"/>
                <w:szCs w:val="18"/>
              </w:rPr>
              <w:t>备注</w:t>
            </w:r>
          </w:p>
        </w:tc>
      </w:tr>
      <w:tr w:rsidR="0088680D">
        <w:tc>
          <w:tcPr>
            <w:tcW w:w="1672" w:type="dxa"/>
          </w:tcPr>
          <w:p w:rsidR="0088680D" w:rsidRDefault="00B06A60">
            <w:pPr>
              <w:jc w:val="center"/>
              <w:rPr>
                <w:sz w:val="18"/>
                <w:szCs w:val="18"/>
              </w:rPr>
            </w:pPr>
            <w:r>
              <w:rPr>
                <w:sz w:val="18"/>
                <w:szCs w:val="18"/>
              </w:rPr>
              <w:t>容量</w:t>
            </w:r>
            <w:r>
              <w:rPr>
                <w:sz w:val="18"/>
                <w:szCs w:val="18"/>
              </w:rPr>
              <w:t>(Ah)</w:t>
            </w:r>
          </w:p>
        </w:tc>
        <w:tc>
          <w:tcPr>
            <w:tcW w:w="1254" w:type="dxa"/>
          </w:tcPr>
          <w:p w:rsidR="0088680D" w:rsidRDefault="00B13446">
            <w:pPr>
              <w:jc w:val="center"/>
              <w:rPr>
                <w:sz w:val="18"/>
                <w:szCs w:val="18"/>
              </w:rPr>
            </w:pPr>
            <w:ins w:id="55" w:author="何书熬" w:date="2021-09-08T14:30:00Z">
              <w:r>
                <w:rPr>
                  <w:rFonts w:hint="eastAsia"/>
                  <w:sz w:val="18"/>
                  <w:szCs w:val="18"/>
                </w:rPr>
                <w:t>2</w:t>
              </w:r>
              <w:r>
                <w:rPr>
                  <w:sz w:val="18"/>
                  <w:szCs w:val="18"/>
                </w:rPr>
                <w:t>80Ah</w:t>
              </w:r>
            </w:ins>
          </w:p>
        </w:tc>
        <w:tc>
          <w:tcPr>
            <w:tcW w:w="1276" w:type="dxa"/>
          </w:tcPr>
          <w:p w:rsidR="0088680D" w:rsidRDefault="0058194D">
            <w:pPr>
              <w:jc w:val="center"/>
              <w:rPr>
                <w:sz w:val="18"/>
                <w:szCs w:val="18"/>
              </w:rPr>
            </w:pPr>
            <w:r>
              <w:rPr>
                <w:sz w:val="18"/>
                <w:szCs w:val="18"/>
              </w:rPr>
              <w:t>/</w:t>
            </w:r>
          </w:p>
        </w:tc>
        <w:tc>
          <w:tcPr>
            <w:tcW w:w="901" w:type="dxa"/>
          </w:tcPr>
          <w:p w:rsidR="0088680D" w:rsidRDefault="0058194D">
            <w:pPr>
              <w:jc w:val="center"/>
              <w:rPr>
                <w:sz w:val="18"/>
                <w:szCs w:val="18"/>
              </w:rPr>
            </w:pPr>
            <w:r>
              <w:rPr>
                <w:sz w:val="18"/>
                <w:szCs w:val="18"/>
              </w:rPr>
              <w:t>/</w:t>
            </w:r>
          </w:p>
        </w:tc>
        <w:tc>
          <w:tcPr>
            <w:tcW w:w="3402" w:type="dxa"/>
          </w:tcPr>
          <w:p w:rsidR="0088680D" w:rsidRDefault="00256FB4">
            <w:pPr>
              <w:jc w:val="center"/>
              <w:rPr>
                <w:sz w:val="18"/>
                <w:szCs w:val="18"/>
              </w:rPr>
            </w:pPr>
            <w:hyperlink r:id="rId17" w:history="1">
              <w:r w:rsidR="00B06A60">
                <w:rPr>
                  <w:rStyle w:val="af3"/>
                  <w:color w:val="auto"/>
                  <w:sz w:val="18"/>
                  <w:szCs w:val="18"/>
                  <w:u w:val="none"/>
                </w:rPr>
                <w:t>0.2C@25℃</w:t>
              </w:r>
            </w:hyperlink>
            <w:r w:rsidR="00B06A60">
              <w:rPr>
                <w:rFonts w:hint="eastAsia"/>
                <w:sz w:val="18"/>
                <w:szCs w:val="18"/>
              </w:rPr>
              <w:t>，新鲜</w:t>
            </w:r>
            <w:r w:rsidR="00B06A60">
              <w:rPr>
                <w:sz w:val="18"/>
                <w:szCs w:val="18"/>
              </w:rPr>
              <w:t>电池</w:t>
            </w:r>
          </w:p>
        </w:tc>
      </w:tr>
      <w:tr w:rsidR="0088680D" w:rsidRPr="00B13446">
        <w:tc>
          <w:tcPr>
            <w:tcW w:w="1672" w:type="dxa"/>
          </w:tcPr>
          <w:p w:rsidR="0088680D" w:rsidRDefault="00B06A60">
            <w:pPr>
              <w:jc w:val="center"/>
              <w:rPr>
                <w:sz w:val="18"/>
                <w:szCs w:val="18"/>
              </w:rPr>
            </w:pPr>
            <w:r>
              <w:rPr>
                <w:sz w:val="18"/>
                <w:szCs w:val="18"/>
              </w:rPr>
              <w:t>交流内阻</w:t>
            </w:r>
            <w:r>
              <w:rPr>
                <w:sz w:val="18"/>
                <w:szCs w:val="18"/>
              </w:rPr>
              <w:t>(</w:t>
            </w:r>
            <w:proofErr w:type="spellStart"/>
            <w:r>
              <w:rPr>
                <w:sz w:val="18"/>
                <w:szCs w:val="18"/>
              </w:rPr>
              <w:t>mΩ</w:t>
            </w:r>
            <w:proofErr w:type="spellEnd"/>
            <w:r>
              <w:rPr>
                <w:sz w:val="18"/>
                <w:szCs w:val="18"/>
              </w:rPr>
              <w:t>)</w:t>
            </w:r>
          </w:p>
        </w:tc>
        <w:tc>
          <w:tcPr>
            <w:tcW w:w="1254" w:type="dxa"/>
          </w:tcPr>
          <w:p w:rsidR="0088680D" w:rsidRDefault="006900DF">
            <w:pPr>
              <w:jc w:val="center"/>
              <w:rPr>
                <w:sz w:val="18"/>
                <w:szCs w:val="18"/>
                <w:highlight w:val="yellow"/>
              </w:rPr>
            </w:pPr>
            <w:ins w:id="56" w:author="张勇(LFP研究所)" w:date="2021-09-11T15:13:00Z">
              <w:r>
                <w:rPr>
                  <w:rFonts w:hint="eastAsia"/>
                  <w:sz w:val="18"/>
                  <w:szCs w:val="18"/>
                </w:rPr>
                <w:t>0</w:t>
              </w:r>
              <w:r>
                <w:rPr>
                  <w:sz w:val="18"/>
                  <w:szCs w:val="18"/>
                </w:rPr>
                <w:t>.1</w:t>
              </w:r>
              <w:r>
                <w:rPr>
                  <w:sz w:val="20"/>
                  <w:szCs w:val="18"/>
                </w:rPr>
                <w:t xml:space="preserve"> </w:t>
              </w:r>
              <w:proofErr w:type="spellStart"/>
              <w:r>
                <w:rPr>
                  <w:sz w:val="20"/>
                  <w:szCs w:val="18"/>
                </w:rPr>
                <w:t>mΩ</w:t>
              </w:r>
            </w:ins>
            <w:proofErr w:type="spellEnd"/>
          </w:p>
        </w:tc>
        <w:tc>
          <w:tcPr>
            <w:tcW w:w="1276" w:type="dxa"/>
          </w:tcPr>
          <w:p w:rsidR="0088680D" w:rsidRDefault="006900DF">
            <w:pPr>
              <w:jc w:val="center"/>
              <w:rPr>
                <w:sz w:val="18"/>
                <w:szCs w:val="18"/>
              </w:rPr>
            </w:pPr>
            <w:ins w:id="57" w:author="张勇(LFP研究所)" w:date="2021-09-11T15:12:00Z">
              <w:r>
                <w:rPr>
                  <w:rFonts w:hint="eastAsia"/>
                  <w:sz w:val="18"/>
                  <w:szCs w:val="18"/>
                </w:rPr>
                <w:t>0</w:t>
              </w:r>
              <w:r>
                <w:rPr>
                  <w:sz w:val="18"/>
                  <w:szCs w:val="18"/>
                </w:rPr>
                <w:t>.4</w:t>
              </w:r>
              <w:r>
                <w:rPr>
                  <w:sz w:val="20"/>
                  <w:szCs w:val="18"/>
                </w:rPr>
                <w:t xml:space="preserve"> </w:t>
              </w:r>
              <w:proofErr w:type="spellStart"/>
              <w:r>
                <w:rPr>
                  <w:sz w:val="20"/>
                  <w:szCs w:val="18"/>
                </w:rPr>
                <w:t>mΩ</w:t>
              </w:r>
            </w:ins>
            <w:proofErr w:type="spellEnd"/>
          </w:p>
        </w:tc>
        <w:tc>
          <w:tcPr>
            <w:tcW w:w="901" w:type="dxa"/>
          </w:tcPr>
          <w:p w:rsidR="0088680D" w:rsidRDefault="006900DF">
            <w:pPr>
              <w:jc w:val="center"/>
              <w:rPr>
                <w:sz w:val="18"/>
                <w:szCs w:val="18"/>
              </w:rPr>
            </w:pPr>
            <w:ins w:id="58" w:author="张勇(LFP研究所)" w:date="2021-09-11T15:13:00Z">
              <w:r>
                <w:rPr>
                  <w:rFonts w:hint="eastAsia"/>
                  <w:sz w:val="18"/>
                  <w:szCs w:val="18"/>
                </w:rPr>
                <w:t>0</w:t>
              </w:r>
              <w:r>
                <w:rPr>
                  <w:sz w:val="18"/>
                  <w:szCs w:val="18"/>
                </w:rPr>
                <w:t>.3</w:t>
              </w:r>
            </w:ins>
            <w:ins w:id="59" w:author="张勇(LFP研究所)" w:date="2021-09-11T15:16:00Z">
              <w:r>
                <w:rPr>
                  <w:sz w:val="18"/>
                  <w:szCs w:val="18"/>
                </w:rPr>
                <w:t xml:space="preserve"> </w:t>
              </w:r>
              <w:proofErr w:type="spellStart"/>
              <w:r>
                <w:rPr>
                  <w:sz w:val="20"/>
                  <w:szCs w:val="18"/>
                </w:rPr>
                <w:t>mΩ</w:t>
              </w:r>
            </w:ins>
            <w:proofErr w:type="spellEnd"/>
          </w:p>
        </w:tc>
        <w:tc>
          <w:tcPr>
            <w:tcW w:w="3402" w:type="dxa"/>
          </w:tcPr>
          <w:p w:rsidR="0088680D" w:rsidRDefault="00B06A60">
            <w:pPr>
              <w:jc w:val="center"/>
              <w:rPr>
                <w:sz w:val="18"/>
                <w:szCs w:val="18"/>
              </w:rPr>
            </w:pPr>
            <w:r>
              <w:rPr>
                <w:sz w:val="18"/>
                <w:szCs w:val="18"/>
              </w:rPr>
              <w:t>25℃</w:t>
            </w:r>
            <w:r>
              <w:rPr>
                <w:sz w:val="18"/>
                <w:szCs w:val="18"/>
              </w:rPr>
              <w:t>，</w:t>
            </w:r>
            <w:r>
              <w:rPr>
                <w:sz w:val="18"/>
                <w:szCs w:val="18"/>
              </w:rPr>
              <w:t>1kHz@</w:t>
            </w:r>
            <w:r>
              <w:rPr>
                <w:sz w:val="18"/>
                <w:szCs w:val="18"/>
              </w:rPr>
              <w:t>出货（</w:t>
            </w:r>
            <w:ins w:id="60" w:author="何书熬" w:date="2021-09-08T14:32:00Z">
              <w:r w:rsidR="00B13446">
                <w:rPr>
                  <w:sz w:val="18"/>
                  <w:szCs w:val="18"/>
                </w:rPr>
                <w:t>30-40%</w:t>
              </w:r>
            </w:ins>
            <w:del w:id="61" w:author="何书熬" w:date="2021-09-08T14:32:00Z">
              <w:r w:rsidDel="00B13446">
                <w:rPr>
                  <w:sz w:val="18"/>
                  <w:szCs w:val="18"/>
                </w:rPr>
                <w:delText>25</w:delText>
              </w:r>
            </w:del>
            <w:r>
              <w:rPr>
                <w:sz w:val="18"/>
                <w:szCs w:val="18"/>
              </w:rPr>
              <w:t>%</w:t>
            </w:r>
            <w:r>
              <w:rPr>
                <w:sz w:val="18"/>
                <w:szCs w:val="18"/>
              </w:rPr>
              <w:t>）</w:t>
            </w:r>
            <w:r>
              <w:rPr>
                <w:sz w:val="18"/>
                <w:szCs w:val="18"/>
              </w:rPr>
              <w:t>SOC</w:t>
            </w:r>
            <w:r>
              <w:rPr>
                <w:sz w:val="18"/>
                <w:szCs w:val="18"/>
              </w:rPr>
              <w:t>状态</w:t>
            </w:r>
          </w:p>
        </w:tc>
      </w:tr>
      <w:tr w:rsidR="0088680D">
        <w:tc>
          <w:tcPr>
            <w:tcW w:w="1672" w:type="dxa"/>
          </w:tcPr>
          <w:p w:rsidR="0088680D" w:rsidRDefault="00B06A60">
            <w:pPr>
              <w:jc w:val="center"/>
              <w:rPr>
                <w:sz w:val="18"/>
                <w:szCs w:val="18"/>
              </w:rPr>
            </w:pPr>
            <w:r>
              <w:rPr>
                <w:sz w:val="18"/>
                <w:szCs w:val="18"/>
              </w:rPr>
              <w:lastRenderedPageBreak/>
              <w:t>直流内阻</w:t>
            </w:r>
            <w:r>
              <w:rPr>
                <w:sz w:val="18"/>
                <w:szCs w:val="18"/>
              </w:rPr>
              <w:t>(</w:t>
            </w:r>
            <w:proofErr w:type="spellStart"/>
            <w:r>
              <w:rPr>
                <w:sz w:val="18"/>
                <w:szCs w:val="18"/>
              </w:rPr>
              <w:t>mΩ</w:t>
            </w:r>
            <w:proofErr w:type="spellEnd"/>
            <w:r>
              <w:rPr>
                <w:sz w:val="18"/>
                <w:szCs w:val="18"/>
              </w:rPr>
              <w:t>)</w:t>
            </w:r>
          </w:p>
        </w:tc>
        <w:tc>
          <w:tcPr>
            <w:tcW w:w="1254" w:type="dxa"/>
          </w:tcPr>
          <w:p w:rsidR="0088680D" w:rsidRDefault="006900DF" w:rsidP="00B13446">
            <w:pPr>
              <w:jc w:val="center"/>
            </w:pPr>
            <w:r>
              <w:rPr>
                <w:sz w:val="20"/>
                <w:szCs w:val="18"/>
              </w:rPr>
              <w:t xml:space="preserve"> </w:t>
            </w:r>
            <w:ins w:id="62" w:author="张勇(LFP研究所)" w:date="2021-09-11T15:14:00Z">
              <w:r>
                <w:rPr>
                  <w:sz w:val="20"/>
                  <w:szCs w:val="18"/>
                </w:rPr>
                <w:t>0</w:t>
              </w:r>
            </w:ins>
          </w:p>
        </w:tc>
        <w:tc>
          <w:tcPr>
            <w:tcW w:w="1276" w:type="dxa"/>
          </w:tcPr>
          <w:p w:rsidR="0088680D" w:rsidRDefault="006900DF">
            <w:pPr>
              <w:jc w:val="center"/>
            </w:pPr>
            <w:ins w:id="63" w:author="张勇(LFP研究所)" w:date="2021-09-11T15:13:00Z">
              <w:r w:rsidRPr="006900DF">
                <w:rPr>
                  <w:sz w:val="18"/>
                  <w:szCs w:val="18"/>
                  <w:rPrChange w:id="64" w:author="张勇(LFP研究所)" w:date="2021-09-11T15:16:00Z">
                    <w:rPr/>
                  </w:rPrChange>
                </w:rPr>
                <w:t xml:space="preserve">1.5 </w:t>
              </w:r>
              <w:proofErr w:type="spellStart"/>
              <w:r w:rsidRPr="006900DF">
                <w:rPr>
                  <w:sz w:val="18"/>
                  <w:szCs w:val="18"/>
                  <w:rPrChange w:id="65" w:author="张勇(LFP研究所)" w:date="2021-09-11T15:16:00Z">
                    <w:rPr>
                      <w:sz w:val="20"/>
                      <w:szCs w:val="18"/>
                    </w:rPr>
                  </w:rPrChange>
                </w:rPr>
                <w:t>mΩ</w:t>
              </w:r>
            </w:ins>
            <w:proofErr w:type="spellEnd"/>
          </w:p>
        </w:tc>
        <w:tc>
          <w:tcPr>
            <w:tcW w:w="901" w:type="dxa"/>
          </w:tcPr>
          <w:p w:rsidR="0088680D" w:rsidRDefault="006900DF">
            <w:pPr>
              <w:jc w:val="center"/>
              <w:rPr>
                <w:sz w:val="18"/>
                <w:szCs w:val="18"/>
              </w:rPr>
            </w:pPr>
            <w:ins w:id="66" w:author="张勇(LFP研究所)" w:date="2021-09-11T15:14:00Z">
              <w:r>
                <w:rPr>
                  <w:rFonts w:hint="eastAsia"/>
                  <w:sz w:val="18"/>
                  <w:szCs w:val="18"/>
                </w:rPr>
                <w:t>1</w:t>
              </w:r>
              <w:r>
                <w:rPr>
                  <w:sz w:val="18"/>
                  <w:szCs w:val="18"/>
                </w:rPr>
                <w:t xml:space="preserve">.5 </w:t>
              </w:r>
              <w:proofErr w:type="spellStart"/>
              <w:r>
                <w:rPr>
                  <w:sz w:val="20"/>
                  <w:szCs w:val="18"/>
                </w:rPr>
                <w:t>mΩ</w:t>
              </w:r>
            </w:ins>
            <w:proofErr w:type="spellEnd"/>
          </w:p>
        </w:tc>
        <w:tc>
          <w:tcPr>
            <w:tcW w:w="3402" w:type="dxa"/>
          </w:tcPr>
          <w:p w:rsidR="0088680D" w:rsidRDefault="00B06A60" w:rsidP="00D54856">
            <w:pPr>
              <w:jc w:val="center"/>
              <w:rPr>
                <w:sz w:val="18"/>
                <w:szCs w:val="18"/>
              </w:rPr>
            </w:pPr>
            <w:r>
              <w:rPr>
                <w:sz w:val="18"/>
                <w:szCs w:val="18"/>
              </w:rPr>
              <w:t>25℃</w:t>
            </w:r>
            <w:r>
              <w:rPr>
                <w:sz w:val="18"/>
                <w:szCs w:val="18"/>
              </w:rPr>
              <w:t>，出货（</w:t>
            </w:r>
            <w:ins w:id="67" w:author="何书熬" w:date="2021-09-08T14:32:00Z">
              <w:r w:rsidR="00B13446">
                <w:rPr>
                  <w:sz w:val="18"/>
                  <w:szCs w:val="18"/>
                </w:rPr>
                <w:t>30-40%</w:t>
              </w:r>
            </w:ins>
            <w:del w:id="68" w:author="何书熬" w:date="2021-09-08T14:32:00Z">
              <w:r w:rsidDel="00B13446">
                <w:rPr>
                  <w:sz w:val="18"/>
                  <w:szCs w:val="18"/>
                </w:rPr>
                <w:delText>25%</w:delText>
              </w:r>
            </w:del>
            <w:r>
              <w:rPr>
                <w:sz w:val="18"/>
                <w:szCs w:val="18"/>
              </w:rPr>
              <w:t>）</w:t>
            </w:r>
            <w:r>
              <w:rPr>
                <w:sz w:val="18"/>
                <w:szCs w:val="18"/>
              </w:rPr>
              <w:t>SOC</w:t>
            </w:r>
            <w:r>
              <w:rPr>
                <w:sz w:val="18"/>
                <w:szCs w:val="18"/>
              </w:rPr>
              <w:t>，</w:t>
            </w:r>
          </w:p>
        </w:tc>
      </w:tr>
      <w:tr w:rsidR="0088680D" w:rsidRPr="006900DF">
        <w:tc>
          <w:tcPr>
            <w:tcW w:w="1672" w:type="dxa"/>
          </w:tcPr>
          <w:p w:rsidR="0088680D" w:rsidRDefault="00B06A60">
            <w:pPr>
              <w:jc w:val="center"/>
              <w:rPr>
                <w:sz w:val="18"/>
                <w:szCs w:val="18"/>
              </w:rPr>
            </w:pPr>
            <w:r>
              <w:rPr>
                <w:sz w:val="18"/>
                <w:szCs w:val="18"/>
              </w:rPr>
              <w:t>电压</w:t>
            </w:r>
            <w:r>
              <w:rPr>
                <w:sz w:val="18"/>
                <w:szCs w:val="18"/>
              </w:rPr>
              <w:t>(V)</w:t>
            </w:r>
          </w:p>
        </w:tc>
        <w:tc>
          <w:tcPr>
            <w:tcW w:w="1254" w:type="dxa"/>
          </w:tcPr>
          <w:p w:rsidR="0088680D" w:rsidRDefault="002925AC" w:rsidP="002925AC">
            <w:pPr>
              <w:jc w:val="center"/>
              <w:rPr>
                <w:sz w:val="18"/>
                <w:szCs w:val="18"/>
              </w:rPr>
            </w:pPr>
            <w:ins w:id="69" w:author="何书熬" w:date="2021-09-08T14:47:00Z">
              <w:r w:rsidRPr="002925AC">
                <w:rPr>
                  <w:sz w:val="18"/>
                  <w:szCs w:val="18"/>
                </w:rPr>
                <w:t>3.285V</w:t>
              </w:r>
            </w:ins>
          </w:p>
        </w:tc>
        <w:tc>
          <w:tcPr>
            <w:tcW w:w="1276" w:type="dxa"/>
          </w:tcPr>
          <w:p w:rsidR="0088680D" w:rsidRDefault="002925AC">
            <w:pPr>
              <w:jc w:val="center"/>
              <w:rPr>
                <w:sz w:val="18"/>
                <w:szCs w:val="18"/>
              </w:rPr>
            </w:pPr>
            <w:ins w:id="70" w:author="何书熬" w:date="2021-09-08T14:47:00Z">
              <w:r w:rsidRPr="002925AC">
                <w:rPr>
                  <w:sz w:val="18"/>
                  <w:szCs w:val="18"/>
                </w:rPr>
                <w:t>3.300 V</w:t>
              </w:r>
            </w:ins>
          </w:p>
        </w:tc>
        <w:tc>
          <w:tcPr>
            <w:tcW w:w="901" w:type="dxa"/>
          </w:tcPr>
          <w:p w:rsidR="0088680D" w:rsidRDefault="002925AC">
            <w:pPr>
              <w:jc w:val="center"/>
              <w:rPr>
                <w:sz w:val="18"/>
                <w:szCs w:val="18"/>
              </w:rPr>
            </w:pPr>
            <w:ins w:id="71" w:author="何书熬" w:date="2021-09-08T14:47:00Z">
              <w:r>
                <w:rPr>
                  <w:rFonts w:hint="eastAsia"/>
                  <w:sz w:val="18"/>
                  <w:szCs w:val="18"/>
                </w:rPr>
                <w:t>0</w:t>
              </w:r>
              <w:r>
                <w:rPr>
                  <w:sz w:val="18"/>
                  <w:szCs w:val="18"/>
                </w:rPr>
                <w:t>.015V</w:t>
              </w:r>
            </w:ins>
          </w:p>
        </w:tc>
        <w:tc>
          <w:tcPr>
            <w:tcW w:w="3402" w:type="dxa"/>
          </w:tcPr>
          <w:p w:rsidR="0088680D" w:rsidRDefault="00B13446">
            <w:pPr>
              <w:jc w:val="center"/>
              <w:rPr>
                <w:sz w:val="18"/>
                <w:szCs w:val="18"/>
              </w:rPr>
            </w:pPr>
            <w:ins w:id="72" w:author="何书熬" w:date="2021-09-08T14:33:00Z">
              <w:r>
                <w:rPr>
                  <w:sz w:val="18"/>
                  <w:szCs w:val="18"/>
                </w:rPr>
                <w:t>30-40%</w:t>
              </w:r>
            </w:ins>
            <w:del w:id="73" w:author="何书熬" w:date="2021-09-08T14:33:00Z">
              <w:r w:rsidR="00B06A60" w:rsidDel="00B13446">
                <w:rPr>
                  <w:sz w:val="18"/>
                  <w:szCs w:val="18"/>
                </w:rPr>
                <w:delText>25%</w:delText>
              </w:r>
            </w:del>
            <w:r w:rsidR="00B06A60">
              <w:rPr>
                <w:sz w:val="18"/>
                <w:szCs w:val="18"/>
              </w:rPr>
              <w:t>SOC</w:t>
            </w:r>
            <w:r w:rsidR="00B06A60">
              <w:rPr>
                <w:rFonts w:hint="eastAsia"/>
                <w:sz w:val="18"/>
                <w:szCs w:val="18"/>
              </w:rPr>
              <w:t>，新鲜</w:t>
            </w:r>
            <w:r w:rsidR="00B06A60">
              <w:rPr>
                <w:sz w:val="18"/>
                <w:szCs w:val="18"/>
              </w:rPr>
              <w:t>电池</w:t>
            </w:r>
            <w:ins w:id="74" w:author="张勇(LFP研究所)" w:date="2021-09-11T15:15:00Z">
              <w:r w:rsidR="006900DF">
                <w:rPr>
                  <w:rFonts w:hint="eastAsia"/>
                  <w:sz w:val="18"/>
                  <w:szCs w:val="18"/>
                </w:rPr>
                <w:t>（</w:t>
              </w:r>
              <w:r w:rsidR="006900DF">
                <w:rPr>
                  <w:rFonts w:hint="eastAsia"/>
                  <w:sz w:val="18"/>
                  <w:szCs w:val="18"/>
                </w:rPr>
                <w:t>E</w:t>
              </w:r>
              <w:r w:rsidR="006900DF">
                <w:rPr>
                  <w:sz w:val="18"/>
                  <w:szCs w:val="18"/>
                </w:rPr>
                <w:t>VE</w:t>
              </w:r>
              <w:r w:rsidR="006900DF">
                <w:rPr>
                  <w:rFonts w:hint="eastAsia"/>
                  <w:sz w:val="18"/>
                  <w:szCs w:val="18"/>
                </w:rPr>
                <w:t>下线</w:t>
              </w:r>
              <w:r w:rsidR="006900DF">
                <w:rPr>
                  <w:rFonts w:hint="eastAsia"/>
                  <w:sz w:val="18"/>
                  <w:szCs w:val="18"/>
                </w:rPr>
                <w:t>O</w:t>
              </w:r>
              <w:r w:rsidR="006900DF">
                <w:rPr>
                  <w:sz w:val="18"/>
                  <w:szCs w:val="18"/>
                </w:rPr>
                <w:t>CV3</w:t>
              </w:r>
              <w:r w:rsidR="006900DF">
                <w:rPr>
                  <w:rFonts w:hint="eastAsia"/>
                  <w:sz w:val="18"/>
                  <w:szCs w:val="18"/>
                </w:rPr>
                <w:t>数据）</w:t>
              </w:r>
            </w:ins>
          </w:p>
        </w:tc>
      </w:tr>
      <w:tr w:rsidR="0088680D">
        <w:tc>
          <w:tcPr>
            <w:tcW w:w="1672" w:type="dxa"/>
          </w:tcPr>
          <w:p w:rsidR="0088680D" w:rsidRDefault="00B06A60">
            <w:pPr>
              <w:jc w:val="center"/>
              <w:rPr>
                <w:sz w:val="18"/>
                <w:szCs w:val="18"/>
              </w:rPr>
            </w:pPr>
            <w:r>
              <w:rPr>
                <w:sz w:val="18"/>
                <w:szCs w:val="18"/>
              </w:rPr>
              <w:t>厚度</w:t>
            </w:r>
          </w:p>
        </w:tc>
        <w:tc>
          <w:tcPr>
            <w:tcW w:w="1254" w:type="dxa"/>
          </w:tcPr>
          <w:p w:rsidR="0088680D" w:rsidRDefault="00B13446">
            <w:pPr>
              <w:jc w:val="center"/>
              <w:rPr>
                <w:sz w:val="18"/>
                <w:szCs w:val="18"/>
              </w:rPr>
            </w:pPr>
            <w:ins w:id="75" w:author="何书熬" w:date="2021-09-08T14:33:00Z">
              <w:r>
                <w:rPr>
                  <w:rFonts w:hint="eastAsia"/>
                  <w:sz w:val="18"/>
                  <w:szCs w:val="18"/>
                </w:rPr>
                <w:t>7</w:t>
              </w:r>
              <w:r>
                <w:rPr>
                  <w:sz w:val="18"/>
                  <w:szCs w:val="18"/>
                </w:rPr>
                <w:t>1.5</w:t>
              </w:r>
            </w:ins>
            <w:ins w:id="76" w:author="何书熬" w:date="2021-09-08T14:34:00Z">
              <w:r>
                <w:rPr>
                  <w:sz w:val="18"/>
                  <w:szCs w:val="18"/>
                </w:rPr>
                <w:t>mm</w:t>
              </w:r>
            </w:ins>
          </w:p>
        </w:tc>
        <w:tc>
          <w:tcPr>
            <w:tcW w:w="1276" w:type="dxa"/>
          </w:tcPr>
          <w:p w:rsidR="0088680D" w:rsidRDefault="00B13446">
            <w:pPr>
              <w:jc w:val="center"/>
              <w:rPr>
                <w:sz w:val="18"/>
                <w:szCs w:val="18"/>
              </w:rPr>
            </w:pPr>
            <w:ins w:id="77" w:author="何书熬" w:date="2021-09-08T14:34:00Z">
              <w:r>
                <w:rPr>
                  <w:rFonts w:hint="eastAsia"/>
                  <w:sz w:val="18"/>
                  <w:szCs w:val="18"/>
                </w:rPr>
                <w:t>7</w:t>
              </w:r>
              <w:r>
                <w:rPr>
                  <w:sz w:val="18"/>
                  <w:szCs w:val="18"/>
                </w:rPr>
                <w:t>2.5mm</w:t>
              </w:r>
            </w:ins>
          </w:p>
        </w:tc>
        <w:tc>
          <w:tcPr>
            <w:tcW w:w="901" w:type="dxa"/>
          </w:tcPr>
          <w:p w:rsidR="0088680D" w:rsidRDefault="00B13446">
            <w:pPr>
              <w:jc w:val="center"/>
              <w:rPr>
                <w:sz w:val="18"/>
                <w:szCs w:val="18"/>
              </w:rPr>
            </w:pPr>
            <w:ins w:id="78" w:author="何书熬" w:date="2021-09-08T14:34:00Z">
              <w:r>
                <w:rPr>
                  <w:rFonts w:hint="eastAsia"/>
                  <w:sz w:val="18"/>
                  <w:szCs w:val="18"/>
                </w:rPr>
                <w:t>1mm</w:t>
              </w:r>
            </w:ins>
          </w:p>
        </w:tc>
        <w:tc>
          <w:tcPr>
            <w:tcW w:w="3402" w:type="dxa"/>
          </w:tcPr>
          <w:p w:rsidR="0088680D" w:rsidRDefault="00B06A60">
            <w:pPr>
              <w:jc w:val="center"/>
              <w:rPr>
                <w:sz w:val="18"/>
                <w:szCs w:val="18"/>
              </w:rPr>
            </w:pPr>
            <w:del w:id="79" w:author="何书熬" w:date="2021-09-08T14:33:00Z">
              <w:r w:rsidDel="00B13446">
                <w:rPr>
                  <w:sz w:val="18"/>
                  <w:szCs w:val="18"/>
                </w:rPr>
                <w:delText>200</w:delText>
              </w:r>
            </w:del>
            <w:ins w:id="80" w:author="张勇(LFP研究所)" w:date="2021-09-11T15:17:00Z">
              <w:r w:rsidR="006900DF">
                <w:rPr>
                  <w:sz w:val="18"/>
                  <w:szCs w:val="18"/>
                </w:rPr>
                <w:t xml:space="preserve"> </w:t>
              </w:r>
            </w:ins>
            <w:ins w:id="81" w:author="何书熬" w:date="2021-09-08T14:33:00Z">
              <w:r w:rsidR="00B13446">
                <w:rPr>
                  <w:sz w:val="18"/>
                  <w:szCs w:val="18"/>
                </w:rPr>
                <w:t>300</w:t>
              </w:r>
            </w:ins>
            <w:ins w:id="82" w:author="张勇(LFP研究所)" w:date="2021-09-11T15:17:00Z">
              <w:r w:rsidR="006900DF">
                <w:rPr>
                  <w:sz w:val="18"/>
                  <w:szCs w:val="18"/>
                </w:rPr>
                <w:t xml:space="preserve"> </w:t>
              </w:r>
            </w:ins>
            <w:r>
              <w:rPr>
                <w:sz w:val="18"/>
                <w:szCs w:val="18"/>
              </w:rPr>
              <w:t>±</w:t>
            </w:r>
            <w:ins w:id="83" w:author="张勇(LFP研究所)" w:date="2021-09-11T15:16:00Z">
              <w:r w:rsidR="006900DF">
                <w:rPr>
                  <w:sz w:val="18"/>
                  <w:szCs w:val="18"/>
                </w:rPr>
                <w:t xml:space="preserve"> 20</w:t>
              </w:r>
            </w:ins>
            <w:r>
              <w:rPr>
                <w:sz w:val="18"/>
                <w:szCs w:val="18"/>
              </w:rPr>
              <w:t>kgf</w:t>
            </w:r>
            <w:r>
              <w:rPr>
                <w:rFonts w:hint="eastAsia"/>
                <w:sz w:val="18"/>
                <w:szCs w:val="18"/>
              </w:rPr>
              <w:t>，新鲜</w:t>
            </w:r>
            <w:r>
              <w:rPr>
                <w:sz w:val="18"/>
                <w:szCs w:val="18"/>
              </w:rPr>
              <w:t>电池</w:t>
            </w:r>
          </w:p>
        </w:tc>
      </w:tr>
      <w:tr w:rsidR="0088680D">
        <w:tc>
          <w:tcPr>
            <w:tcW w:w="1672" w:type="dxa"/>
          </w:tcPr>
          <w:p w:rsidR="0088680D" w:rsidRDefault="00B06A60">
            <w:pPr>
              <w:jc w:val="center"/>
              <w:rPr>
                <w:sz w:val="18"/>
                <w:szCs w:val="18"/>
              </w:rPr>
            </w:pPr>
            <w:r>
              <w:rPr>
                <w:sz w:val="18"/>
                <w:szCs w:val="18"/>
              </w:rPr>
              <w:t>重量</w:t>
            </w:r>
          </w:p>
        </w:tc>
        <w:tc>
          <w:tcPr>
            <w:tcW w:w="1254" w:type="dxa"/>
          </w:tcPr>
          <w:p w:rsidR="0088680D" w:rsidRDefault="00B13446">
            <w:pPr>
              <w:jc w:val="center"/>
              <w:rPr>
                <w:sz w:val="18"/>
                <w:szCs w:val="18"/>
              </w:rPr>
            </w:pPr>
            <w:ins w:id="84" w:author="何书熬" w:date="2021-09-08T14:34:00Z">
              <w:r>
                <w:rPr>
                  <w:rFonts w:hint="eastAsia"/>
                  <w:sz w:val="18"/>
                  <w:szCs w:val="18"/>
                </w:rPr>
                <w:t>5</w:t>
              </w:r>
              <w:r>
                <w:rPr>
                  <w:sz w:val="18"/>
                  <w:szCs w:val="18"/>
                </w:rPr>
                <w:t>.12Kg</w:t>
              </w:r>
            </w:ins>
          </w:p>
        </w:tc>
        <w:tc>
          <w:tcPr>
            <w:tcW w:w="1276" w:type="dxa"/>
          </w:tcPr>
          <w:p w:rsidR="0088680D" w:rsidRDefault="00B13446">
            <w:pPr>
              <w:jc w:val="center"/>
              <w:rPr>
                <w:sz w:val="18"/>
                <w:szCs w:val="18"/>
              </w:rPr>
            </w:pPr>
            <w:ins w:id="85" w:author="何书熬" w:date="2021-09-08T14:34:00Z">
              <w:r>
                <w:rPr>
                  <w:rFonts w:hint="eastAsia"/>
                  <w:sz w:val="18"/>
                  <w:szCs w:val="18"/>
                </w:rPr>
                <w:t>5</w:t>
              </w:r>
              <w:r>
                <w:rPr>
                  <w:sz w:val="18"/>
                  <w:szCs w:val="18"/>
                </w:rPr>
                <w:t>.72Kg</w:t>
              </w:r>
            </w:ins>
          </w:p>
        </w:tc>
        <w:tc>
          <w:tcPr>
            <w:tcW w:w="901" w:type="dxa"/>
          </w:tcPr>
          <w:p w:rsidR="0088680D" w:rsidRDefault="00B13446">
            <w:pPr>
              <w:jc w:val="center"/>
              <w:rPr>
                <w:sz w:val="18"/>
                <w:szCs w:val="18"/>
              </w:rPr>
            </w:pPr>
            <w:ins w:id="86" w:author="何书熬" w:date="2021-09-08T14:34:00Z">
              <w:r>
                <w:rPr>
                  <w:rFonts w:hint="eastAsia"/>
                  <w:sz w:val="18"/>
                  <w:szCs w:val="18"/>
                </w:rPr>
                <w:t>0</w:t>
              </w:r>
              <w:r>
                <w:rPr>
                  <w:sz w:val="18"/>
                  <w:szCs w:val="18"/>
                </w:rPr>
                <w:t>.6Kg</w:t>
              </w:r>
            </w:ins>
          </w:p>
        </w:tc>
        <w:tc>
          <w:tcPr>
            <w:tcW w:w="3402" w:type="dxa"/>
          </w:tcPr>
          <w:p w:rsidR="0088680D" w:rsidRDefault="00B06A60">
            <w:pPr>
              <w:jc w:val="center"/>
              <w:rPr>
                <w:sz w:val="18"/>
                <w:szCs w:val="18"/>
              </w:rPr>
            </w:pPr>
            <w:r>
              <w:rPr>
                <w:rFonts w:hint="eastAsia"/>
                <w:sz w:val="18"/>
                <w:szCs w:val="18"/>
              </w:rPr>
              <w:t>成品电池重量</w:t>
            </w:r>
          </w:p>
        </w:tc>
      </w:tr>
    </w:tbl>
    <w:p w:rsidR="0088680D" w:rsidRDefault="00B06A60">
      <w:pPr>
        <w:pStyle w:val="a3"/>
      </w:pPr>
      <w:r>
        <w:t>2</w:t>
      </w:r>
      <w:r>
        <w:t>、电芯</w:t>
      </w:r>
      <w:proofErr w:type="gramStart"/>
      <w:r>
        <w:t>批次号需</w:t>
      </w:r>
      <w:proofErr w:type="gramEnd"/>
      <w:r>
        <w:t>满足可查询；</w:t>
      </w:r>
      <w:r w:rsidR="008E1EAB" w:rsidRPr="00836241">
        <w:rPr>
          <w:rFonts w:hint="eastAsia"/>
        </w:rPr>
        <w:t>同一包装中</w:t>
      </w:r>
      <w:r w:rsidR="008E1EAB" w:rsidRPr="00836241">
        <w:t>电芯下线日期最大不超过</w:t>
      </w:r>
      <w:r w:rsidR="008E1EAB" w:rsidRPr="00836241">
        <w:rPr>
          <w:rFonts w:hint="eastAsia"/>
        </w:rPr>
        <w:t>3</w:t>
      </w:r>
      <w:r w:rsidR="008E1EAB" w:rsidRPr="00836241">
        <w:t>0</w:t>
      </w:r>
      <w:r w:rsidR="008E1EAB" w:rsidRPr="00836241">
        <w:t>天</w:t>
      </w:r>
      <w:r w:rsidR="008E1EAB" w:rsidRPr="00836241">
        <w:rPr>
          <w:rFonts w:hint="eastAsia"/>
        </w:rPr>
        <w:t>；</w:t>
      </w:r>
    </w:p>
    <w:p w:rsidR="0088680D" w:rsidRDefault="00B06A60">
      <w:pPr>
        <w:pStyle w:val="a3"/>
      </w:pPr>
      <w:r>
        <w:t>3</w:t>
      </w:r>
      <w:r>
        <w:t>、容量测试：测试方法及标准参考</w:t>
      </w:r>
      <w:r>
        <w:t>4.1.1</w:t>
      </w:r>
      <w:r>
        <w:t>；</w:t>
      </w:r>
    </w:p>
    <w:p w:rsidR="0088680D" w:rsidRDefault="00B06A60">
      <w:pPr>
        <w:pStyle w:val="a3"/>
      </w:pPr>
      <w:r>
        <w:t>4</w:t>
      </w:r>
      <w:r>
        <w:t>、内阻测试：交流内阻和直流内阻，测试方法及标准参考</w:t>
      </w:r>
      <w:r>
        <w:t>4.1.</w:t>
      </w:r>
      <w:r w:rsidR="006900DF">
        <w:t>4</w:t>
      </w:r>
      <w:r>
        <w:t>和</w:t>
      </w:r>
      <w:r>
        <w:t>4.1.</w:t>
      </w:r>
      <w:r w:rsidR="006900DF">
        <w:t>5</w:t>
      </w:r>
      <w:r>
        <w:t>；</w:t>
      </w:r>
    </w:p>
    <w:p w:rsidR="0088680D" w:rsidRDefault="00B06A60">
      <w:pPr>
        <w:pStyle w:val="a3"/>
      </w:pPr>
      <w:r>
        <w:t>5</w:t>
      </w:r>
      <w:r>
        <w:t>、电</w:t>
      </w:r>
      <w:proofErr w:type="gramStart"/>
      <w:r>
        <w:t>芯交流</w:t>
      </w:r>
      <w:proofErr w:type="gramEnd"/>
      <w:r>
        <w:t>内阻、电芯电压检测：</w:t>
      </w:r>
      <w:r>
        <w:t>25℃</w:t>
      </w:r>
      <w:r w:rsidR="00C43FEE">
        <w:t>下使用设备检测</w:t>
      </w:r>
      <w:r w:rsidRPr="004F3849">
        <w:t>；</w:t>
      </w:r>
      <w:r>
        <w:t xml:space="preserve"> </w:t>
      </w:r>
    </w:p>
    <w:p w:rsidR="0088680D" w:rsidRDefault="00B06A60">
      <w:pPr>
        <w:pStyle w:val="2"/>
        <w:rPr>
          <w:rFonts w:ascii="Times New Roman" w:eastAsia="宋体" w:hAnsi="Times New Roman"/>
        </w:rPr>
      </w:pPr>
      <w:bookmarkStart w:id="87" w:name="_Toc81859052"/>
      <w:proofErr w:type="gramStart"/>
      <w:r>
        <w:rPr>
          <w:rFonts w:ascii="Times New Roman" w:eastAsia="宋体" w:hAnsi="Times New Roman"/>
        </w:rPr>
        <w:t>补电周期</w:t>
      </w:r>
      <w:bookmarkEnd w:id="87"/>
      <w:proofErr w:type="gramEnd"/>
    </w:p>
    <w:p w:rsidR="0088680D" w:rsidRDefault="00B06A60">
      <w:pPr>
        <w:pStyle w:val="a3"/>
      </w:pPr>
      <w:r>
        <w:t>以</w:t>
      </w:r>
      <w:r w:rsidR="00270AF4">
        <w:rPr>
          <w:rFonts w:hint="eastAsia"/>
        </w:rPr>
        <w:t>出货</w:t>
      </w:r>
      <w:r>
        <w:t>SOC</w:t>
      </w:r>
      <w:r>
        <w:t>出厂，出厂后</w:t>
      </w:r>
      <w:proofErr w:type="gramStart"/>
      <w:r>
        <w:t>电芯需满足</w:t>
      </w:r>
      <w:proofErr w:type="gramEnd"/>
      <w:r>
        <w:t>以下存储指标：</w:t>
      </w:r>
    </w:p>
    <w:p w:rsidR="0088680D" w:rsidRDefault="00B06A60">
      <w:pPr>
        <w:pStyle w:val="a3"/>
      </w:pPr>
      <w:r>
        <w:t>表</w:t>
      </w:r>
      <w:r>
        <w:t xml:space="preserve">14 </w:t>
      </w:r>
      <w:r>
        <w:t>电芯补充电周期</w:t>
      </w:r>
    </w:p>
    <w:tbl>
      <w:tblPr>
        <w:tblW w:w="4941" w:type="dxa"/>
        <w:jc w:val="center"/>
        <w:tblCellMar>
          <w:left w:w="0" w:type="dxa"/>
          <w:right w:w="0" w:type="dxa"/>
        </w:tblCellMar>
        <w:tblLook w:val="04A0" w:firstRow="1" w:lastRow="0" w:firstColumn="1" w:lastColumn="0" w:noHBand="0" w:noVBand="1"/>
      </w:tblPr>
      <w:tblGrid>
        <w:gridCol w:w="2106"/>
        <w:gridCol w:w="2835"/>
      </w:tblGrid>
      <w:tr w:rsidR="0088680D">
        <w:trPr>
          <w:trHeight w:val="214"/>
          <w:jc w:val="center"/>
        </w:trPr>
        <w:tc>
          <w:tcPr>
            <w:tcW w:w="2106" w:type="dxa"/>
            <w:tcBorders>
              <w:top w:val="single" w:sz="8" w:space="0" w:color="000000"/>
              <w:left w:val="single" w:sz="8" w:space="0" w:color="000000"/>
              <w:bottom w:val="single" w:sz="8" w:space="0" w:color="000000"/>
              <w:right w:val="single" w:sz="8" w:space="0" w:color="000000"/>
            </w:tcBorders>
            <w:tcMar>
              <w:top w:w="15" w:type="dxa"/>
              <w:left w:w="106" w:type="dxa"/>
              <w:bottom w:w="0" w:type="dxa"/>
              <w:right w:w="106" w:type="dxa"/>
            </w:tcMar>
            <w:vAlign w:val="center"/>
          </w:tcPr>
          <w:p w:rsidR="0088680D" w:rsidRDefault="00B06A60">
            <w:pPr>
              <w:jc w:val="center"/>
              <w:rPr>
                <w:sz w:val="18"/>
                <w:szCs w:val="18"/>
              </w:rPr>
            </w:pPr>
            <w:r>
              <w:rPr>
                <w:sz w:val="18"/>
                <w:szCs w:val="18"/>
              </w:rPr>
              <w:t>实际存储温度</w:t>
            </w:r>
          </w:p>
        </w:tc>
        <w:tc>
          <w:tcPr>
            <w:tcW w:w="2835" w:type="dxa"/>
            <w:tcBorders>
              <w:top w:val="single" w:sz="8" w:space="0" w:color="000000"/>
              <w:left w:val="single" w:sz="8" w:space="0" w:color="000000"/>
              <w:bottom w:val="single" w:sz="8" w:space="0" w:color="000000"/>
              <w:right w:val="single" w:sz="8" w:space="0" w:color="000000"/>
            </w:tcBorders>
            <w:vAlign w:val="center"/>
          </w:tcPr>
          <w:p w:rsidR="0088680D" w:rsidRDefault="00B06A60">
            <w:pPr>
              <w:jc w:val="center"/>
              <w:rPr>
                <w:sz w:val="18"/>
                <w:szCs w:val="18"/>
              </w:rPr>
            </w:pPr>
            <w:r>
              <w:rPr>
                <w:sz w:val="18"/>
                <w:szCs w:val="18"/>
              </w:rPr>
              <w:t>补充电周期</w:t>
            </w:r>
          </w:p>
        </w:tc>
      </w:tr>
      <w:tr w:rsidR="0088680D">
        <w:trPr>
          <w:trHeight w:val="315"/>
          <w:jc w:val="center"/>
        </w:trPr>
        <w:tc>
          <w:tcPr>
            <w:tcW w:w="2106" w:type="dxa"/>
            <w:vMerge w:val="restart"/>
            <w:tcBorders>
              <w:top w:val="single" w:sz="8" w:space="0" w:color="000000"/>
              <w:left w:val="single" w:sz="8" w:space="0" w:color="000000"/>
              <w:right w:val="single" w:sz="8" w:space="0" w:color="000000"/>
            </w:tcBorders>
            <w:tcMar>
              <w:top w:w="15" w:type="dxa"/>
              <w:left w:w="106" w:type="dxa"/>
              <w:bottom w:w="0" w:type="dxa"/>
              <w:right w:w="106" w:type="dxa"/>
            </w:tcMar>
            <w:vAlign w:val="center"/>
          </w:tcPr>
          <w:p w:rsidR="0088680D" w:rsidRDefault="00B06A60">
            <w:pPr>
              <w:jc w:val="center"/>
              <w:rPr>
                <w:sz w:val="18"/>
                <w:szCs w:val="18"/>
              </w:rPr>
            </w:pPr>
            <w:r>
              <w:rPr>
                <w:rFonts w:hint="eastAsia"/>
                <w:sz w:val="18"/>
                <w:szCs w:val="18"/>
              </w:rPr>
              <w:t>-</w:t>
            </w:r>
            <w:r>
              <w:rPr>
                <w:sz w:val="18"/>
                <w:szCs w:val="18"/>
              </w:rPr>
              <w:t>10℃≤T≤35℃</w:t>
            </w:r>
          </w:p>
        </w:tc>
        <w:tc>
          <w:tcPr>
            <w:tcW w:w="2835" w:type="dxa"/>
            <w:tcBorders>
              <w:top w:val="single" w:sz="8" w:space="0" w:color="000000"/>
              <w:left w:val="single" w:sz="8" w:space="0" w:color="000000"/>
              <w:bottom w:val="single" w:sz="8" w:space="0" w:color="000000"/>
              <w:right w:val="single" w:sz="8" w:space="0" w:color="000000"/>
            </w:tcBorders>
            <w:vAlign w:val="center"/>
          </w:tcPr>
          <w:p w:rsidR="0088680D" w:rsidRDefault="00B06A60">
            <w:pPr>
              <w:jc w:val="center"/>
              <w:rPr>
                <w:sz w:val="18"/>
                <w:szCs w:val="18"/>
              </w:rPr>
            </w:pPr>
            <w:r>
              <w:rPr>
                <w:rFonts w:hint="eastAsia"/>
                <w:sz w:val="18"/>
                <w:szCs w:val="18"/>
              </w:rPr>
              <w:t>≥</w:t>
            </w:r>
            <w:r>
              <w:rPr>
                <w:rFonts w:hint="eastAsia"/>
                <w:sz w:val="18"/>
                <w:szCs w:val="18"/>
              </w:rPr>
              <w:t>25%SOC</w:t>
            </w:r>
            <w:r>
              <w:rPr>
                <w:rFonts w:hint="eastAsia"/>
                <w:sz w:val="18"/>
                <w:szCs w:val="18"/>
              </w:rPr>
              <w:t>，</w:t>
            </w:r>
            <w:proofErr w:type="gramStart"/>
            <w:r>
              <w:rPr>
                <w:rFonts w:hint="eastAsia"/>
                <w:sz w:val="18"/>
                <w:szCs w:val="18"/>
              </w:rPr>
              <w:t>补电周期</w:t>
            </w:r>
            <w:proofErr w:type="gramEnd"/>
            <w:r>
              <w:rPr>
                <w:rFonts w:hint="eastAsia"/>
                <w:sz w:val="18"/>
                <w:szCs w:val="18"/>
              </w:rPr>
              <w:t>6</w:t>
            </w:r>
            <w:r>
              <w:rPr>
                <w:rFonts w:hint="eastAsia"/>
                <w:sz w:val="18"/>
                <w:szCs w:val="18"/>
              </w:rPr>
              <w:t>个月；</w:t>
            </w:r>
          </w:p>
        </w:tc>
      </w:tr>
      <w:tr w:rsidR="0088680D" w:rsidRPr="00732ADD">
        <w:trPr>
          <w:trHeight w:val="315"/>
          <w:jc w:val="center"/>
        </w:trPr>
        <w:tc>
          <w:tcPr>
            <w:tcW w:w="2106" w:type="dxa"/>
            <w:vMerge/>
            <w:tcBorders>
              <w:left w:val="single" w:sz="8" w:space="0" w:color="000000"/>
              <w:bottom w:val="single" w:sz="8" w:space="0" w:color="000000"/>
              <w:right w:val="single" w:sz="8" w:space="0" w:color="000000"/>
            </w:tcBorders>
            <w:tcMar>
              <w:top w:w="15" w:type="dxa"/>
              <w:left w:w="106" w:type="dxa"/>
              <w:bottom w:w="0" w:type="dxa"/>
              <w:right w:w="106" w:type="dxa"/>
            </w:tcMar>
            <w:vAlign w:val="center"/>
          </w:tcPr>
          <w:p w:rsidR="0088680D" w:rsidRDefault="0088680D">
            <w:pPr>
              <w:jc w:val="center"/>
              <w:rPr>
                <w:sz w:val="18"/>
                <w:szCs w:val="18"/>
              </w:rPr>
            </w:pPr>
          </w:p>
        </w:tc>
        <w:tc>
          <w:tcPr>
            <w:tcW w:w="2835" w:type="dxa"/>
            <w:tcBorders>
              <w:top w:val="single" w:sz="8" w:space="0" w:color="000000"/>
              <w:left w:val="single" w:sz="8" w:space="0" w:color="000000"/>
              <w:bottom w:val="single" w:sz="8" w:space="0" w:color="000000"/>
              <w:right w:val="single" w:sz="8" w:space="0" w:color="000000"/>
            </w:tcBorders>
            <w:vAlign w:val="center"/>
          </w:tcPr>
          <w:p w:rsidR="0088680D" w:rsidRDefault="00B06A60" w:rsidP="004D29DC">
            <w:pPr>
              <w:jc w:val="center"/>
              <w:rPr>
                <w:sz w:val="18"/>
                <w:szCs w:val="18"/>
              </w:rPr>
            </w:pPr>
            <w:r>
              <w:rPr>
                <w:rFonts w:hint="eastAsia"/>
                <w:sz w:val="18"/>
                <w:szCs w:val="18"/>
              </w:rPr>
              <w:t>≥</w:t>
            </w:r>
            <w:r>
              <w:rPr>
                <w:rFonts w:hint="eastAsia"/>
                <w:sz w:val="18"/>
                <w:szCs w:val="18"/>
              </w:rPr>
              <w:t>50%SOC</w:t>
            </w:r>
            <w:r>
              <w:rPr>
                <w:rFonts w:hint="eastAsia"/>
                <w:sz w:val="18"/>
                <w:szCs w:val="18"/>
              </w:rPr>
              <w:t>，</w:t>
            </w:r>
            <w:proofErr w:type="gramStart"/>
            <w:r w:rsidRPr="007C6497">
              <w:rPr>
                <w:rFonts w:hint="eastAsia"/>
                <w:color w:val="00B0F0"/>
                <w:sz w:val="18"/>
                <w:szCs w:val="18"/>
              </w:rPr>
              <w:t>补电周期</w:t>
            </w:r>
            <w:proofErr w:type="gramEnd"/>
            <w:r w:rsidR="004D29DC" w:rsidRPr="007C6497">
              <w:rPr>
                <w:color w:val="00B0F0"/>
                <w:sz w:val="18"/>
                <w:szCs w:val="18"/>
              </w:rPr>
              <w:t>6</w:t>
            </w:r>
            <w:r w:rsidRPr="007C6497">
              <w:rPr>
                <w:rFonts w:hint="eastAsia"/>
                <w:color w:val="00B0F0"/>
                <w:sz w:val="18"/>
                <w:szCs w:val="18"/>
              </w:rPr>
              <w:t>个月</w:t>
            </w:r>
          </w:p>
        </w:tc>
      </w:tr>
    </w:tbl>
    <w:p w:rsidR="0088680D" w:rsidRDefault="00B06A60">
      <w:pPr>
        <w:pStyle w:val="a3"/>
      </w:pPr>
      <w:r>
        <w:t>备注：标签需</w:t>
      </w:r>
      <w:proofErr w:type="gramStart"/>
      <w:r>
        <w:t>明确电芯最后</w:t>
      </w:r>
      <w:proofErr w:type="gramEnd"/>
      <w:r>
        <w:t>一次实际充放电日期或</w:t>
      </w:r>
      <w:proofErr w:type="gramStart"/>
      <w:r>
        <w:t>补电日期</w:t>
      </w:r>
      <w:proofErr w:type="gramEnd"/>
      <w:r>
        <w:t>。</w:t>
      </w:r>
    </w:p>
    <w:p w:rsidR="0088680D" w:rsidRDefault="00B06A60">
      <w:pPr>
        <w:pStyle w:val="1"/>
        <w:rPr>
          <w:rFonts w:ascii="Times New Roman" w:eastAsia="宋体" w:hAnsi="Times New Roman"/>
        </w:rPr>
      </w:pPr>
      <w:bookmarkStart w:id="88" w:name="_Toc81859053"/>
      <w:r>
        <w:rPr>
          <w:rFonts w:ascii="Times New Roman" w:eastAsia="宋体" w:hAnsi="Times New Roman"/>
        </w:rPr>
        <w:t>环保要求</w:t>
      </w:r>
      <w:bookmarkEnd w:id="88"/>
    </w:p>
    <w:p w:rsidR="0088680D" w:rsidRDefault="00B06A60">
      <w:pPr>
        <w:pStyle w:val="a3"/>
      </w:pPr>
      <w:r>
        <w:t>产品必须符合欧盟电池指令</w:t>
      </w:r>
      <w:r>
        <w:t>(2006/66/EC)</w:t>
      </w:r>
      <w:r>
        <w:t>要求，禁止汞（</w:t>
      </w:r>
      <w:r>
        <w:t>mercury</w:t>
      </w:r>
      <w:r>
        <w:t>，</w:t>
      </w:r>
      <w:r>
        <w:t>Hg</w:t>
      </w:r>
      <w:r>
        <w:t>）含量超过</w:t>
      </w:r>
      <w:r>
        <w:t>0.0005%</w:t>
      </w:r>
      <w:r>
        <w:t>（</w:t>
      </w:r>
      <w:r>
        <w:t>5ppm</w:t>
      </w:r>
      <w:r>
        <w:t>），禁止镉（</w:t>
      </w:r>
      <w:r>
        <w:t>cadmium</w:t>
      </w:r>
      <w:r>
        <w:t>，</w:t>
      </w:r>
      <w:r>
        <w:t>Cd</w:t>
      </w:r>
      <w:r>
        <w:t>）含量超过</w:t>
      </w:r>
      <w:r>
        <w:t>0.002%</w:t>
      </w:r>
      <w:r>
        <w:t>（</w:t>
      </w:r>
      <w:r>
        <w:t>20ppm</w:t>
      </w:r>
      <w:r>
        <w:t>）。电池按照指令标识，标识清晰可见，不易擦拭。</w:t>
      </w:r>
    </w:p>
    <w:p w:rsidR="0088680D" w:rsidRDefault="00B06A60">
      <w:pPr>
        <w:pStyle w:val="a3"/>
      </w:pPr>
      <w:r>
        <w:t>产品必须符合</w:t>
      </w:r>
      <w:r>
        <w:t>REACH</w:t>
      </w:r>
      <w:r>
        <w:t>法规（</w:t>
      </w:r>
      <w:r>
        <w:t>EC No.1907/2006</w:t>
      </w:r>
      <w:r>
        <w:t>）要求，不能含有</w:t>
      </w:r>
      <w:r>
        <w:t>REACH</w:t>
      </w:r>
      <w:r>
        <w:t>附录</w:t>
      </w:r>
      <w:r>
        <w:t>17</w:t>
      </w:r>
      <w:r>
        <w:t>限制物质，同时</w:t>
      </w:r>
      <w:proofErr w:type="gramStart"/>
      <w:r>
        <w:t>高关注</w:t>
      </w:r>
      <w:proofErr w:type="gramEnd"/>
      <w:r>
        <w:t>度物质（</w:t>
      </w:r>
      <w:r>
        <w:t>SVHC)</w:t>
      </w:r>
      <w:r>
        <w:t>浓度超过</w:t>
      </w:r>
      <w:r>
        <w:t>0.1%</w:t>
      </w:r>
      <w:r>
        <w:t>（</w:t>
      </w:r>
      <w:r>
        <w:t>W/W</w:t>
      </w:r>
      <w:r>
        <w:t>）需要申报。</w:t>
      </w:r>
    </w:p>
    <w:p w:rsidR="0088680D" w:rsidRDefault="00B06A60">
      <w:pPr>
        <w:pStyle w:val="a3"/>
      </w:pPr>
      <w:r>
        <w:t>备注：</w:t>
      </w:r>
    </w:p>
    <w:p w:rsidR="0088680D" w:rsidRDefault="00B06A60">
      <w:pPr>
        <w:pStyle w:val="a3"/>
      </w:pPr>
      <w:r>
        <w:t>1</w:t>
      </w:r>
      <w:r>
        <w:t>、以上物质如果在产品中存在且超出极限含量，需要向华为进行申报；</w:t>
      </w:r>
    </w:p>
    <w:p w:rsidR="0088680D" w:rsidRDefault="00B06A60">
      <w:pPr>
        <w:pStyle w:val="a3"/>
      </w:pPr>
      <w:r>
        <w:t>2</w:t>
      </w:r>
      <w:r>
        <w:t>、豁免条款请直接参考</w:t>
      </w:r>
      <w:r>
        <w:t>RoHS 2.0</w:t>
      </w:r>
      <w:r>
        <w:t>指令，但供应商应具有无铅化技术等环保设计能力，无铅化电源的切换应遵从华为</w:t>
      </w:r>
      <w:r>
        <w:t>PCN</w:t>
      </w:r>
      <w:r>
        <w:t>协议进行，必须得到华为</w:t>
      </w:r>
      <w:r>
        <w:t>TQC</w:t>
      </w:r>
      <w:r>
        <w:t>认可才可切换；</w:t>
      </w:r>
    </w:p>
    <w:p w:rsidR="0088680D" w:rsidRDefault="00B06A60">
      <w:pPr>
        <w:pStyle w:val="1"/>
        <w:rPr>
          <w:rFonts w:ascii="Times New Roman" w:eastAsia="宋体" w:hAnsi="Times New Roman"/>
        </w:rPr>
      </w:pPr>
      <w:bookmarkStart w:id="89" w:name="_Toc81859054"/>
      <w:r>
        <w:rPr>
          <w:rFonts w:ascii="Times New Roman" w:eastAsia="宋体" w:hAnsi="Times New Roman"/>
        </w:rPr>
        <w:t>包装、外观、存放要求</w:t>
      </w:r>
      <w:bookmarkEnd w:id="89"/>
    </w:p>
    <w:p w:rsidR="0088680D" w:rsidRDefault="00B06A60">
      <w:pPr>
        <w:pStyle w:val="2"/>
        <w:rPr>
          <w:rFonts w:ascii="Times New Roman" w:eastAsia="宋体" w:hAnsi="Times New Roman"/>
        </w:rPr>
      </w:pPr>
      <w:bookmarkStart w:id="90" w:name="_Toc81859055"/>
      <w:r>
        <w:rPr>
          <w:rFonts w:ascii="Times New Roman" w:eastAsia="宋体" w:hAnsi="Times New Roman"/>
        </w:rPr>
        <w:t>包装及标签要求</w:t>
      </w:r>
      <w:bookmarkEnd w:id="90"/>
    </w:p>
    <w:p w:rsidR="0088680D" w:rsidRDefault="00B06A60">
      <w:pPr>
        <w:pStyle w:val="a3"/>
      </w:pPr>
      <w:r>
        <w:t>周转包材：满足《</w:t>
      </w:r>
      <w:r>
        <w:t xml:space="preserve">DKBA3417 </w:t>
      </w:r>
      <w:r>
        <w:t>电池来料包装工艺规范</w:t>
      </w:r>
      <w:r>
        <w:t xml:space="preserve"> </w:t>
      </w:r>
      <w:r>
        <w:t>》针对周转包材要求，供应商需保障</w:t>
      </w:r>
      <w:proofErr w:type="gramStart"/>
      <w:r>
        <w:t>电芯包及</w:t>
      </w:r>
      <w:proofErr w:type="gramEnd"/>
      <w:r>
        <w:t>包材发货华为运输过程中无损坏；</w:t>
      </w:r>
    </w:p>
    <w:p w:rsidR="0088680D" w:rsidRDefault="00B06A60" w:rsidP="00080E48">
      <w:pPr>
        <w:pStyle w:val="a3"/>
      </w:pPr>
      <w:r>
        <w:t>内部包装：采用</w:t>
      </w:r>
      <w:r w:rsidR="001D7C7C">
        <w:t>非紧密排列方式</w:t>
      </w:r>
      <w:r w:rsidR="001D7C7C">
        <w:rPr>
          <w:rFonts w:hint="eastAsia"/>
        </w:rPr>
        <w:t>，</w:t>
      </w:r>
      <w:r w:rsidR="00080E48">
        <w:t>存在绝缘间隔</w:t>
      </w:r>
      <w:r w:rsidR="00080E48">
        <w:rPr>
          <w:rFonts w:hint="eastAsia"/>
        </w:rPr>
        <w:t>，</w:t>
      </w:r>
      <w:r w:rsidR="00080E48">
        <w:t>不包含需二次拆包的单体小包装</w:t>
      </w:r>
      <w:r w:rsidR="009943F3">
        <w:rPr>
          <w:rFonts w:hint="eastAsia"/>
        </w:rPr>
        <w:t>，</w:t>
      </w:r>
      <w:r w:rsidR="00836241">
        <w:t>采用</w:t>
      </w:r>
      <w:proofErr w:type="gramStart"/>
      <w:r w:rsidR="00836241">
        <w:t>刀卡间隔</w:t>
      </w:r>
      <w:proofErr w:type="gramEnd"/>
      <w:r w:rsidR="00836241">
        <w:t>易取拿的包装结构方式</w:t>
      </w:r>
      <w:r w:rsidR="00080E48">
        <w:t>。</w:t>
      </w:r>
    </w:p>
    <w:p w:rsidR="0088680D" w:rsidRDefault="00B06A60">
      <w:pPr>
        <w:pStyle w:val="2"/>
        <w:rPr>
          <w:rFonts w:ascii="Times New Roman" w:eastAsia="宋体" w:hAnsi="Times New Roman"/>
        </w:rPr>
      </w:pPr>
      <w:bookmarkStart w:id="91" w:name="_Toc81859056"/>
      <w:r>
        <w:rPr>
          <w:rFonts w:ascii="Times New Roman" w:eastAsia="宋体" w:hAnsi="Times New Roman"/>
        </w:rPr>
        <w:lastRenderedPageBreak/>
        <w:t>外观要求</w:t>
      </w:r>
      <w:bookmarkEnd w:id="91"/>
    </w:p>
    <w:p w:rsidR="0088680D" w:rsidRDefault="00B06A60">
      <w:pPr>
        <w:pStyle w:val="a3"/>
      </w:pPr>
      <w:r>
        <w:t>其他外观检测标准参考《</w:t>
      </w:r>
      <w:r w:rsidR="00D54856">
        <w:t>华为</w:t>
      </w:r>
      <w:r w:rsidR="00F45B59">
        <w:t>方形锂电池电芯来料外观检验标准</w:t>
      </w:r>
      <w:r w:rsidR="00F45B59">
        <w:t>V1.0</w:t>
      </w:r>
      <w:r>
        <w:t>》。</w:t>
      </w:r>
    </w:p>
    <w:p w:rsidR="0088680D" w:rsidRDefault="00B06A60">
      <w:pPr>
        <w:pStyle w:val="2"/>
        <w:rPr>
          <w:rFonts w:ascii="Times New Roman" w:eastAsia="宋体" w:hAnsi="Times New Roman"/>
        </w:rPr>
      </w:pPr>
      <w:bookmarkStart w:id="92" w:name="_Toc81859057"/>
      <w:r>
        <w:rPr>
          <w:rFonts w:ascii="Times New Roman" w:eastAsia="宋体" w:hAnsi="Times New Roman"/>
        </w:rPr>
        <w:t>存放要求</w:t>
      </w:r>
      <w:bookmarkEnd w:id="92"/>
    </w:p>
    <w:p w:rsidR="0088680D" w:rsidRDefault="00B06A60">
      <w:pPr>
        <w:pStyle w:val="a3"/>
      </w:pPr>
      <w:r>
        <w:t>产品应存放在</w:t>
      </w:r>
      <w:r>
        <w:rPr>
          <w:rFonts w:hint="eastAsia"/>
        </w:rPr>
        <w:t>-</w:t>
      </w:r>
      <w:r>
        <w:t>10</w:t>
      </w:r>
      <w:r>
        <w:t>～</w:t>
      </w:r>
      <w:r>
        <w:t>35℃</w:t>
      </w:r>
      <w:r>
        <w:t>和相对湿度不大于</w:t>
      </w:r>
      <w:r>
        <w:t>95%</w:t>
      </w:r>
      <w:r>
        <w:t>的干燥、通风、无腐蚀性气体影响的库房内，实际存储条件参考第</w:t>
      </w:r>
      <w:r>
        <w:t>7.2</w:t>
      </w:r>
      <w:r>
        <w:t>节补充电周期要求。</w:t>
      </w:r>
    </w:p>
    <w:p w:rsidR="0088680D" w:rsidRDefault="00B06A60">
      <w:pPr>
        <w:pStyle w:val="a3"/>
      </w:pPr>
      <w:r>
        <w:t>应不受阳光直射，距离热源不得少于</w:t>
      </w:r>
      <w:r>
        <w:t>2m</w:t>
      </w:r>
      <w:r>
        <w:t>。贮存时，锂离子电池不得倒置及卧放，并避免机械冲击和重压。</w:t>
      </w:r>
    </w:p>
    <w:p w:rsidR="0088680D" w:rsidRDefault="00B06A60">
      <w:pPr>
        <w:pStyle w:val="1"/>
        <w:rPr>
          <w:rFonts w:ascii="Times New Roman" w:eastAsia="宋体" w:hAnsi="Times New Roman"/>
        </w:rPr>
      </w:pPr>
      <w:bookmarkStart w:id="93" w:name="_Toc81859058"/>
      <w:r>
        <w:rPr>
          <w:rFonts w:ascii="Times New Roman" w:eastAsia="宋体" w:hAnsi="Times New Roman"/>
        </w:rPr>
        <w:t>重要说明</w:t>
      </w:r>
      <w:bookmarkEnd w:id="93"/>
    </w:p>
    <w:p w:rsidR="0088680D" w:rsidRDefault="00B06A60">
      <w:pPr>
        <w:pStyle w:val="a3"/>
        <w:numPr>
          <w:ilvl w:val="0"/>
          <w:numId w:val="10"/>
        </w:numPr>
        <w:ind w:firstLineChars="0"/>
      </w:pPr>
      <w:r>
        <w:t>对本规格书的任何修改，都必须得到本规格书华为制定部门的批准。</w:t>
      </w:r>
    </w:p>
    <w:p w:rsidR="0088680D" w:rsidRDefault="00B06A60">
      <w:pPr>
        <w:pStyle w:val="a3"/>
        <w:numPr>
          <w:ilvl w:val="0"/>
          <w:numId w:val="10"/>
        </w:numPr>
        <w:ind w:firstLineChars="0"/>
      </w:pPr>
      <w:r>
        <w:t>本规格书的解释权归本规格书的华为制定部门。</w:t>
      </w:r>
    </w:p>
    <w:p w:rsidR="0088680D" w:rsidRDefault="00B06A60">
      <w:pPr>
        <w:pStyle w:val="a3"/>
        <w:numPr>
          <w:ilvl w:val="0"/>
          <w:numId w:val="10"/>
        </w:numPr>
        <w:ind w:firstLineChars="0"/>
      </w:pPr>
      <w:r>
        <w:t>供求双方有技术上的分歧时，以本规格书作为仲裁。</w:t>
      </w:r>
    </w:p>
    <w:p w:rsidR="0088680D" w:rsidRDefault="00B06A60">
      <w:pPr>
        <w:pStyle w:val="a3"/>
        <w:numPr>
          <w:ilvl w:val="0"/>
          <w:numId w:val="10"/>
        </w:numPr>
        <w:ind w:firstLineChars="0"/>
      </w:pPr>
      <w:proofErr w:type="gramStart"/>
      <w:r>
        <w:t>任何制程变更</w:t>
      </w:r>
      <w:proofErr w:type="gramEnd"/>
      <w:r>
        <w:t>应</w:t>
      </w:r>
      <w:r>
        <w:t>PCN</w:t>
      </w:r>
      <w:r>
        <w:t>知会华为技术接口部门，在设计中任何与本规格书要求不一致的内容须提前通知华为公司，在得到华为公司对外技术接口部门的正式认可确认答复后才可以实施；</w:t>
      </w:r>
    </w:p>
    <w:p w:rsidR="0088680D" w:rsidRDefault="00B06A60">
      <w:pPr>
        <w:pStyle w:val="1"/>
        <w:rPr>
          <w:rFonts w:ascii="Times New Roman" w:eastAsia="宋体" w:hAnsi="Times New Roman"/>
        </w:rPr>
      </w:pPr>
      <w:bookmarkStart w:id="94" w:name="_Toc81859059"/>
      <w:r>
        <w:rPr>
          <w:rFonts w:ascii="Times New Roman" w:eastAsia="宋体" w:hAnsi="Times New Roman"/>
        </w:rPr>
        <w:t>附件</w:t>
      </w:r>
      <w:bookmarkStart w:id="95" w:name="_GoBack"/>
      <w:bookmarkEnd w:id="94"/>
      <w:bookmarkEnd w:id="95"/>
    </w:p>
    <w:p w:rsidR="0088680D" w:rsidRPr="007753C4" w:rsidRDefault="00B06A60">
      <w:pPr>
        <w:pStyle w:val="a3"/>
      </w:pPr>
      <w:r w:rsidRPr="007753C4">
        <w:rPr>
          <w:rFonts w:hint="eastAsia"/>
        </w:rPr>
        <w:t>附件一：电芯安</w:t>
      </w:r>
      <w:proofErr w:type="gramStart"/>
      <w:r w:rsidRPr="007753C4">
        <w:rPr>
          <w:rFonts w:hint="eastAsia"/>
        </w:rPr>
        <w:t>规</w:t>
      </w:r>
      <w:proofErr w:type="gramEnd"/>
      <w:r w:rsidRPr="007753C4">
        <w:rPr>
          <w:rFonts w:hint="eastAsia"/>
        </w:rPr>
        <w:t>测试用例</w:t>
      </w:r>
    </w:p>
    <w:bookmarkStart w:id="96" w:name="_MON_1662055829"/>
    <w:bookmarkEnd w:id="96"/>
    <w:p w:rsidR="0088680D" w:rsidRDefault="000F4362">
      <w:pPr>
        <w:pStyle w:val="a3"/>
      </w:pPr>
      <w:r>
        <w:object w:dxaOrig="1596" w:dyaOrig="1158" w14:anchorId="10189A9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81.45pt;height:56.15pt" o:ole="">
            <v:imagedata r:id="rId18" o:title=""/>
          </v:shape>
          <o:OLEObject Type="Embed" ProgID="Excel.Sheet.12" ShapeID="_x0000_i1027" DrawAspect="Icon" ObjectID="_1771830058" r:id="rId19"/>
        </w:object>
      </w:r>
      <w:ins w:id="97" w:author="wuyuqi (A)" w:date="2021-10-09T15:19:00Z">
        <w:r w:rsidR="00732ADD" w:rsidDel="00732ADD">
          <w:t xml:space="preserve"> </w:t>
        </w:r>
      </w:ins>
    </w:p>
    <w:p w:rsidR="00190C51" w:rsidRDefault="00190C51">
      <w:pPr>
        <w:pStyle w:val="a3"/>
      </w:pPr>
      <w:r>
        <w:t>附件二</w:t>
      </w:r>
      <w:r>
        <w:rPr>
          <w:rFonts w:hint="eastAsia"/>
        </w:rPr>
        <w:t>：</w:t>
      </w:r>
      <w:proofErr w:type="gramStart"/>
      <w:r>
        <w:t>电芯回压</w:t>
      </w:r>
      <w:proofErr w:type="gramEnd"/>
      <w:r>
        <w:t>测试曲线</w:t>
      </w:r>
      <w:r w:rsidR="00F04B26">
        <w:rPr>
          <w:rFonts w:hint="eastAsia"/>
        </w:rPr>
        <w:t>（仅供参考）</w:t>
      </w:r>
    </w:p>
    <w:bookmarkStart w:id="98" w:name="_MON_1695297882"/>
    <w:bookmarkEnd w:id="98"/>
    <w:p w:rsidR="00190C51" w:rsidRDefault="000F4362">
      <w:pPr>
        <w:pStyle w:val="a3"/>
      </w:pPr>
      <w:ins w:id="99" w:author="何书熬" w:date="2021-09-10T14:33:00Z">
        <w:r>
          <w:object w:dxaOrig="1546" w:dyaOrig="1122" w14:anchorId="2A38EA48">
            <v:shape id="_x0000_i1025" type="#_x0000_t75" style="width:76.7pt;height:56.15pt" o:ole="">
              <v:imagedata r:id="rId20" o:title=""/>
            </v:shape>
            <o:OLEObject Type="Embed" ProgID="Excel.Sheet.12" ShapeID="_x0000_i1025" DrawAspect="Icon" ObjectID="_1771830059" r:id="rId21"/>
          </w:object>
        </w:r>
      </w:ins>
    </w:p>
    <w:p w:rsidR="00F04B26" w:rsidRDefault="00F04B26">
      <w:pPr>
        <w:pStyle w:val="a3"/>
      </w:pPr>
    </w:p>
    <w:p w:rsidR="00F04B26" w:rsidRDefault="00F04B26">
      <w:pPr>
        <w:pStyle w:val="a3"/>
      </w:pPr>
      <w:r>
        <w:rPr>
          <w:rFonts w:hint="eastAsia"/>
        </w:rPr>
        <w:t>附件三：析锂标准</w:t>
      </w:r>
    </w:p>
    <w:p w:rsidR="00F04B26" w:rsidRDefault="00F04B26">
      <w:pPr>
        <w:pStyle w:val="a3"/>
      </w:pPr>
    </w:p>
    <w:bookmarkStart w:id="100" w:name="_MON_1695297902"/>
    <w:bookmarkEnd w:id="100"/>
    <w:p w:rsidR="00F04B26" w:rsidRDefault="000F4362">
      <w:pPr>
        <w:pStyle w:val="a3"/>
      </w:pPr>
      <w:ins w:id="101" w:author="何书熬" w:date="2021-09-29T19:38:00Z">
        <w:r>
          <w:object w:dxaOrig="1301" w:dyaOrig="902" w14:anchorId="0FF5C939">
            <v:shape id="_x0000_i1026" type="#_x0000_t75" style="width:64.7pt;height:45pt" o:ole="">
              <v:imagedata r:id="rId22" o:title=""/>
            </v:shape>
            <o:OLEObject Type="Embed" ProgID="Excel.Sheet.12" ShapeID="_x0000_i1026" DrawAspect="Icon" ObjectID="_1771830060" r:id="rId23"/>
          </w:object>
        </w:r>
      </w:ins>
    </w:p>
    <w:sectPr w:rsidR="00F04B26">
      <w:headerReference w:type="default" r:id="rId24"/>
      <w:footerReference w:type="default" r:id="rId25"/>
      <w:headerReference w:type="first" r:id="rId26"/>
      <w:footerReference w:type="first" r:id="rId27"/>
      <w:pgSz w:w="11911" w:h="16843"/>
      <w:pgMar w:top="1553" w:right="1440" w:bottom="1327" w:left="1440" w:header="648" w:footer="648" w:gutter="0"/>
      <w:cols w:space="720"/>
      <w:titlePg/>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56FB4" w:rsidRDefault="00256FB4">
      <w:r>
        <w:separator/>
      </w:r>
    </w:p>
  </w:endnote>
  <w:endnote w:type="continuationSeparator" w:id="0">
    <w:p w:rsidR="00256FB4" w:rsidRDefault="00256FB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楷体_GB2312">
    <w:altName w:val="微软雅黑"/>
    <w:charset w:val="86"/>
    <w:family w:val="modern"/>
    <w:pitch w:val="fixed"/>
    <w:sig w:usb0="00000001" w:usb1="080E0000" w:usb2="00000010" w:usb3="00000000" w:csb0="00040000" w:csb1="00000000"/>
  </w:font>
  <w:font w:name="微软雅黑">
    <w:panose1 w:val="020B0503020204020204"/>
    <w:charset w:val="86"/>
    <w:family w:val="swiss"/>
    <w:pitch w:val="variable"/>
    <w:sig w:usb0="80000287" w:usb1="2ACF3C50" w:usb2="00000016" w:usb3="00000000" w:csb0="0004001F" w:csb1="00000000"/>
  </w:font>
  <w:font w:name="等线">
    <w:altName w:val="DengXian"/>
    <w:panose1 w:val="02010600030101010101"/>
    <w:charset w:val="86"/>
    <w:family w:val="auto"/>
    <w:pitch w:val="variable"/>
    <w:sig w:usb0="A00002BF" w:usb1="38CF7CFA" w:usb2="00000016" w:usb3="00000000" w:csb0="0004000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9768B" w:rsidRDefault="0089768B"/>
  <w:tbl>
    <w:tblPr>
      <w:tblW w:w="5000" w:type="pct"/>
      <w:tblBorders>
        <w:top w:val="single" w:sz="4" w:space="0" w:color="auto"/>
      </w:tblBorders>
      <w:tblLook w:val="04A0" w:firstRow="1" w:lastRow="0" w:firstColumn="1" w:lastColumn="0" w:noHBand="0" w:noVBand="1"/>
    </w:tblPr>
    <w:tblGrid>
      <w:gridCol w:w="3179"/>
      <w:gridCol w:w="2953"/>
      <w:gridCol w:w="2899"/>
    </w:tblGrid>
    <w:tr w:rsidR="0089768B">
      <w:trPr>
        <w:trHeight w:val="343"/>
      </w:trPr>
      <w:tc>
        <w:tcPr>
          <w:tcW w:w="1760" w:type="pct"/>
        </w:tcPr>
        <w:p w:rsidR="0089768B" w:rsidRDefault="0089768B">
          <w:pPr>
            <w:pStyle w:val="ac"/>
          </w:pPr>
        </w:p>
      </w:tc>
      <w:tc>
        <w:tcPr>
          <w:tcW w:w="1635" w:type="pct"/>
        </w:tcPr>
        <w:p w:rsidR="0089768B" w:rsidRDefault="0089768B">
          <w:pPr>
            <w:pStyle w:val="ac"/>
          </w:pPr>
        </w:p>
      </w:tc>
      <w:tc>
        <w:tcPr>
          <w:tcW w:w="1605" w:type="pct"/>
        </w:tcPr>
        <w:p w:rsidR="0089768B" w:rsidRDefault="0089768B">
          <w:pPr>
            <w:pStyle w:val="ac"/>
          </w:pPr>
          <w:r>
            <w:rPr>
              <w:rFonts w:ascii="Times New Roman" w:hint="eastAsia"/>
            </w:rPr>
            <w:t xml:space="preserve">  </w:t>
          </w:r>
          <w:r>
            <w:rPr>
              <w:rFonts w:ascii="Times New Roman" w:hint="eastAsia"/>
            </w:rPr>
            <w:t>第</w:t>
          </w:r>
          <w:r>
            <w:fldChar w:fldCharType="begin"/>
          </w:r>
          <w:r>
            <w:instrText>PAGE</w:instrText>
          </w:r>
          <w:r>
            <w:fldChar w:fldCharType="separate"/>
          </w:r>
          <w:r w:rsidR="000F4362">
            <w:rPr>
              <w:noProof/>
            </w:rPr>
            <w:t>24</w:t>
          </w:r>
          <w:r>
            <w:fldChar w:fldCharType="end"/>
          </w:r>
          <w:r>
            <w:rPr>
              <w:rFonts w:hint="eastAsia"/>
            </w:rPr>
            <w:t>页</w:t>
          </w:r>
          <w:r>
            <w:t xml:space="preserve">, </w:t>
          </w:r>
          <w:r>
            <w:rPr>
              <w:rFonts w:hint="eastAsia"/>
            </w:rPr>
            <w:t>共</w:t>
          </w:r>
          <w:r>
            <w:rPr>
              <w:noProof/>
            </w:rPr>
            <w:fldChar w:fldCharType="begin"/>
          </w:r>
          <w:r>
            <w:rPr>
              <w:noProof/>
            </w:rPr>
            <w:instrText xml:space="preserve"> NUMPAGES  \* Arabic  \* MERGEFORMAT </w:instrText>
          </w:r>
          <w:r>
            <w:rPr>
              <w:noProof/>
            </w:rPr>
            <w:fldChar w:fldCharType="separate"/>
          </w:r>
          <w:r w:rsidR="000F4362">
            <w:rPr>
              <w:noProof/>
            </w:rPr>
            <w:t>24</w:t>
          </w:r>
          <w:r>
            <w:rPr>
              <w:noProof/>
            </w:rPr>
            <w:fldChar w:fldCharType="end"/>
          </w:r>
          <w:r>
            <w:rPr>
              <w:rFonts w:hint="eastAsia"/>
            </w:rPr>
            <w:t>页</w:t>
          </w:r>
        </w:p>
      </w:tc>
    </w:tr>
  </w:tbl>
  <w:p w:rsidR="0089768B" w:rsidRDefault="0089768B"/>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Borders>
        <w:top w:val="single" w:sz="4" w:space="0" w:color="auto"/>
      </w:tblBorders>
      <w:tblLook w:val="04A0" w:firstRow="1" w:lastRow="0" w:firstColumn="1" w:lastColumn="0" w:noHBand="0" w:noVBand="1"/>
    </w:tblPr>
    <w:tblGrid>
      <w:gridCol w:w="3179"/>
      <w:gridCol w:w="2953"/>
      <w:gridCol w:w="2899"/>
    </w:tblGrid>
    <w:tr w:rsidR="0089768B">
      <w:tc>
        <w:tcPr>
          <w:tcW w:w="1760" w:type="pct"/>
        </w:tcPr>
        <w:p w:rsidR="0089768B" w:rsidRDefault="0089768B">
          <w:pPr>
            <w:pStyle w:val="ac"/>
          </w:pPr>
        </w:p>
      </w:tc>
      <w:tc>
        <w:tcPr>
          <w:tcW w:w="1635" w:type="pct"/>
        </w:tcPr>
        <w:p w:rsidR="0089768B" w:rsidRDefault="0089768B">
          <w:pPr>
            <w:pStyle w:val="ac"/>
          </w:pPr>
        </w:p>
      </w:tc>
      <w:tc>
        <w:tcPr>
          <w:tcW w:w="1606" w:type="pct"/>
        </w:tcPr>
        <w:p w:rsidR="0089768B" w:rsidRDefault="0089768B">
          <w:pPr>
            <w:pStyle w:val="ac"/>
          </w:pPr>
          <w:r>
            <w:rPr>
              <w:rFonts w:ascii="Times New Roman" w:hint="eastAsia"/>
            </w:rPr>
            <w:t xml:space="preserve">  </w:t>
          </w:r>
          <w:r>
            <w:rPr>
              <w:rFonts w:ascii="Times New Roman" w:hint="eastAsia"/>
            </w:rPr>
            <w:t>第</w:t>
          </w:r>
          <w:r>
            <w:fldChar w:fldCharType="begin"/>
          </w:r>
          <w:r>
            <w:instrText>PAGE</w:instrText>
          </w:r>
          <w:r>
            <w:fldChar w:fldCharType="separate"/>
          </w:r>
          <w:r w:rsidR="000F4362">
            <w:rPr>
              <w:noProof/>
            </w:rPr>
            <w:t>1</w:t>
          </w:r>
          <w:r>
            <w:fldChar w:fldCharType="end"/>
          </w:r>
          <w:r>
            <w:rPr>
              <w:rFonts w:hint="eastAsia"/>
            </w:rPr>
            <w:t>页</w:t>
          </w:r>
          <w:r>
            <w:t xml:space="preserve">, </w:t>
          </w:r>
          <w:r>
            <w:rPr>
              <w:rFonts w:hint="eastAsia"/>
            </w:rPr>
            <w:t>共</w:t>
          </w:r>
          <w:r>
            <w:rPr>
              <w:noProof/>
            </w:rPr>
            <w:fldChar w:fldCharType="begin"/>
          </w:r>
          <w:r>
            <w:rPr>
              <w:noProof/>
            </w:rPr>
            <w:instrText xml:space="preserve"> NUMPAGES  \* Arabic  \* MERGEFORMAT </w:instrText>
          </w:r>
          <w:r>
            <w:rPr>
              <w:noProof/>
            </w:rPr>
            <w:fldChar w:fldCharType="separate"/>
          </w:r>
          <w:r w:rsidR="000F4362">
            <w:rPr>
              <w:noProof/>
            </w:rPr>
            <w:t>1</w:t>
          </w:r>
          <w:r>
            <w:rPr>
              <w:noProof/>
            </w:rPr>
            <w:fldChar w:fldCharType="end"/>
          </w:r>
          <w:r>
            <w:rPr>
              <w:rFonts w:hint="eastAsia"/>
            </w:rPr>
            <w:t>页</w:t>
          </w:r>
        </w:p>
      </w:tc>
    </w:tr>
  </w:tbl>
  <w:p w:rsidR="0089768B" w:rsidRDefault="0089768B">
    <w:pPr>
      <w:pStyle w:val="ac"/>
    </w:pPr>
  </w:p>
  <w:p w:rsidR="0089768B" w:rsidRDefault="0089768B"/>
  <w:p w:rsidR="0089768B" w:rsidRDefault="0089768B"/>
  <w:p w:rsidR="0089768B" w:rsidRDefault="0089768B"/>
  <w:p w:rsidR="0089768B" w:rsidRDefault="0089768B"/>
  <w:p w:rsidR="0089768B" w:rsidRDefault="0089768B"/>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56FB4" w:rsidRDefault="00256FB4">
      <w:r>
        <w:separator/>
      </w:r>
    </w:p>
  </w:footnote>
  <w:footnote w:type="continuationSeparator" w:id="0">
    <w:p w:rsidR="00256FB4" w:rsidRDefault="00256FB4">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CellMar>
        <w:left w:w="57" w:type="dxa"/>
        <w:right w:w="57" w:type="dxa"/>
      </w:tblCellMar>
      <w:tblLook w:val="04A0" w:firstRow="1" w:lastRow="0" w:firstColumn="1" w:lastColumn="0" w:noHBand="0" w:noVBand="1"/>
    </w:tblPr>
    <w:tblGrid>
      <w:gridCol w:w="903"/>
      <w:gridCol w:w="6322"/>
      <w:gridCol w:w="1806"/>
    </w:tblGrid>
    <w:tr w:rsidR="0089768B">
      <w:trPr>
        <w:cantSplit/>
        <w:trHeight w:hRule="exact" w:val="777"/>
      </w:trPr>
      <w:tc>
        <w:tcPr>
          <w:tcW w:w="500" w:type="pct"/>
          <w:tcBorders>
            <w:bottom w:val="single" w:sz="6" w:space="0" w:color="auto"/>
          </w:tcBorders>
        </w:tcPr>
        <w:p w:rsidR="0089768B" w:rsidRDefault="0089768B">
          <w:pPr>
            <w:pStyle w:val="afff"/>
          </w:pPr>
          <w:r>
            <w:rPr>
              <w:noProof/>
            </w:rPr>
            <w:drawing>
              <wp:inline distT="0" distB="0" distL="0" distR="0" wp14:anchorId="650B4C94" wp14:editId="7D85B07D">
                <wp:extent cx="457200" cy="457200"/>
                <wp:effectExtent l="0" t="0" r="0" b="0"/>
                <wp:docPr id="7" name="图片 7" descr="C:\Users\w00574524\Desktop\文件\华为标志 Huawei Logo 2018\竖版标志Vertical Version\PNG\HW_POS_RBG_Vertical-150p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C:\Users\w00574524\Desktop\文件\华为标志 Huawei Logo 2018\竖版标志Vertical Version\PNG\HW_POS_RBG_Vertical-150ppi.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472497" cy="472497"/>
                        </a:xfrm>
                        <a:prstGeom prst="rect">
                          <a:avLst/>
                        </a:prstGeom>
                        <a:noFill/>
                        <a:ln>
                          <a:noFill/>
                        </a:ln>
                      </pic:spPr>
                    </pic:pic>
                  </a:graphicData>
                </a:graphic>
              </wp:inline>
            </w:drawing>
          </w:r>
        </w:p>
        <w:p w:rsidR="0089768B" w:rsidRDefault="0089768B"/>
      </w:tc>
      <w:tc>
        <w:tcPr>
          <w:tcW w:w="3500" w:type="pct"/>
          <w:tcBorders>
            <w:bottom w:val="single" w:sz="6" w:space="0" w:color="auto"/>
          </w:tcBorders>
          <w:vAlign w:val="bottom"/>
        </w:tcPr>
        <w:p w:rsidR="00DF5C8A" w:rsidRDefault="00256FB4">
          <w:pPr>
            <w:jc w:val="center"/>
            <w:textAlignment w:val="baseline"/>
          </w:pPr>
          <w:r>
            <w:rPr>
              <w:rFonts w:ascii="宋体"/>
              <w:sz w:val="18"/>
            </w:rPr>
            <w:t>18.</w:t>
          </w:r>
          <w:r w:rsidR="000F4362">
            <w:rPr>
              <w:rFonts w:ascii="宋体"/>
              <w:sz w:val="18"/>
            </w:rPr>
            <w:t>XX</w:t>
          </w:r>
          <w:r>
            <w:rPr>
              <w:rFonts w:ascii="宋体"/>
              <w:sz w:val="18"/>
            </w:rPr>
            <w:t>大容量锂电</w:t>
          </w:r>
          <w:proofErr w:type="gramStart"/>
          <w:r>
            <w:rPr>
              <w:rFonts w:ascii="宋体"/>
              <w:sz w:val="18"/>
            </w:rPr>
            <w:t>电</w:t>
          </w:r>
          <w:proofErr w:type="gramEnd"/>
          <w:r>
            <w:rPr>
              <w:rFonts w:ascii="宋体"/>
              <w:sz w:val="18"/>
            </w:rPr>
            <w:t>芯产品规格书</w:t>
          </w:r>
          <w:r>
            <w:rPr>
              <w:rFonts w:ascii="宋体"/>
              <w:sz w:val="18"/>
            </w:rPr>
            <w:br/>
            <w:t>G11362558_OTHZH A</w:t>
          </w:r>
        </w:p>
      </w:tc>
      <w:tc>
        <w:tcPr>
          <w:tcW w:w="1000" w:type="pct"/>
          <w:tcBorders>
            <w:bottom w:val="single" w:sz="6" w:space="0" w:color="auto"/>
          </w:tcBorders>
          <w:vAlign w:val="bottom"/>
        </w:tcPr>
        <w:p w:rsidR="00DF5C8A" w:rsidRDefault="00256FB4">
          <w:pPr>
            <w:jc w:val="left"/>
            <w:textAlignment w:val="baseline"/>
          </w:pPr>
          <w:r>
            <w:rPr>
              <w:rFonts w:ascii="宋体"/>
              <w:sz w:val="18"/>
            </w:rPr>
            <w:t>秘密</w:t>
          </w:r>
        </w:p>
      </w:tc>
    </w:tr>
  </w:tbl>
  <w:p w:rsidR="0089768B" w:rsidRDefault="0089768B"/>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CellMar>
        <w:left w:w="57" w:type="dxa"/>
        <w:right w:w="57" w:type="dxa"/>
      </w:tblCellMar>
      <w:tblLook w:val="04A0" w:firstRow="1" w:lastRow="0" w:firstColumn="1" w:lastColumn="0" w:noHBand="0" w:noVBand="1"/>
    </w:tblPr>
    <w:tblGrid>
      <w:gridCol w:w="903"/>
      <w:gridCol w:w="6322"/>
      <w:gridCol w:w="1806"/>
    </w:tblGrid>
    <w:tr w:rsidR="0089768B">
      <w:trPr>
        <w:cantSplit/>
        <w:trHeight w:hRule="exact" w:val="777"/>
      </w:trPr>
      <w:tc>
        <w:tcPr>
          <w:tcW w:w="500" w:type="pct"/>
          <w:tcBorders>
            <w:bottom w:val="single" w:sz="6" w:space="0" w:color="auto"/>
          </w:tcBorders>
        </w:tcPr>
        <w:p w:rsidR="0089768B" w:rsidRDefault="0089768B">
          <w:pPr>
            <w:pStyle w:val="afff"/>
          </w:pPr>
          <w:r>
            <w:rPr>
              <w:noProof/>
            </w:rPr>
            <w:drawing>
              <wp:inline distT="0" distB="0" distL="0" distR="0" wp14:anchorId="0CD0ACBD" wp14:editId="3C7F95EB">
                <wp:extent cx="456565" cy="456565"/>
                <wp:effectExtent l="0" t="0" r="0" b="635"/>
                <wp:docPr id="13" name="图片 13" descr="C:\Users\w00574524\Desktop\文件\华为标志 Huawei Logo 2018\竖版标志Vertical Version\PNG\HW_POS_RBG_Vertical-150p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C:\Users\w00574524\Desktop\文件\华为标志 Huawei Logo 2018\竖版标志Vertical Version\PNG\HW_POS_RBG_Vertical-150ppi.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474428" cy="474428"/>
                        </a:xfrm>
                        <a:prstGeom prst="rect">
                          <a:avLst/>
                        </a:prstGeom>
                        <a:noFill/>
                        <a:ln>
                          <a:noFill/>
                        </a:ln>
                      </pic:spPr>
                    </pic:pic>
                  </a:graphicData>
                </a:graphic>
              </wp:inline>
            </w:drawing>
          </w:r>
        </w:p>
        <w:p w:rsidR="0089768B" w:rsidRDefault="0089768B"/>
      </w:tc>
      <w:tc>
        <w:tcPr>
          <w:tcW w:w="3500" w:type="pct"/>
          <w:tcBorders>
            <w:bottom w:val="single" w:sz="6" w:space="0" w:color="auto"/>
          </w:tcBorders>
          <w:vAlign w:val="bottom"/>
        </w:tcPr>
        <w:p w:rsidR="00DF5C8A" w:rsidRDefault="00256FB4">
          <w:pPr>
            <w:jc w:val="center"/>
            <w:textAlignment w:val="baseline"/>
          </w:pPr>
          <w:r>
            <w:rPr>
              <w:rFonts w:ascii="宋体"/>
              <w:sz w:val="18"/>
            </w:rPr>
            <w:t>18.</w:t>
          </w:r>
          <w:r w:rsidR="000F4362">
            <w:rPr>
              <w:rFonts w:ascii="宋体"/>
              <w:sz w:val="18"/>
            </w:rPr>
            <w:t>XX</w:t>
          </w:r>
          <w:r>
            <w:rPr>
              <w:rFonts w:ascii="宋体"/>
              <w:sz w:val="18"/>
            </w:rPr>
            <w:t>大容量锂电</w:t>
          </w:r>
          <w:proofErr w:type="gramStart"/>
          <w:r>
            <w:rPr>
              <w:rFonts w:ascii="宋体"/>
              <w:sz w:val="18"/>
            </w:rPr>
            <w:t>电</w:t>
          </w:r>
          <w:proofErr w:type="gramEnd"/>
          <w:r>
            <w:rPr>
              <w:rFonts w:ascii="宋体"/>
              <w:sz w:val="18"/>
            </w:rPr>
            <w:t>芯产品规格书</w:t>
          </w:r>
          <w:r>
            <w:rPr>
              <w:rFonts w:ascii="宋体"/>
              <w:sz w:val="18"/>
            </w:rPr>
            <w:br/>
            <w:t>G11362558_OTHZH</w:t>
          </w:r>
          <w:r>
            <w:rPr>
              <w:rFonts w:ascii="宋体"/>
              <w:sz w:val="18"/>
            </w:rPr>
            <w:t xml:space="preserve"> A</w:t>
          </w:r>
        </w:p>
      </w:tc>
      <w:tc>
        <w:tcPr>
          <w:tcW w:w="1000" w:type="pct"/>
          <w:tcBorders>
            <w:bottom w:val="single" w:sz="6" w:space="0" w:color="auto"/>
          </w:tcBorders>
          <w:vAlign w:val="bottom"/>
        </w:tcPr>
        <w:p w:rsidR="00DF5C8A" w:rsidRDefault="00256FB4">
          <w:pPr>
            <w:jc w:val="left"/>
            <w:textAlignment w:val="baseline"/>
          </w:pPr>
          <w:r>
            <w:rPr>
              <w:rFonts w:ascii="宋体"/>
              <w:sz w:val="18"/>
            </w:rPr>
            <w:t>秘密</w:t>
          </w:r>
        </w:p>
      </w:tc>
    </w:tr>
  </w:tbl>
  <w:p w:rsidR="0089768B" w:rsidRDefault="0089768B">
    <w:pPr>
      <w:pStyle w:val="ad"/>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F72A6C"/>
    <w:multiLevelType w:val="singleLevel"/>
    <w:tmpl w:val="00F72A6C"/>
    <w:lvl w:ilvl="0">
      <w:start w:val="1"/>
      <w:numFmt w:val="decimal"/>
      <w:pStyle w:val="a"/>
      <w:lvlText w:val="表%1"/>
      <w:lvlJc w:val="left"/>
      <w:pPr>
        <w:tabs>
          <w:tab w:val="left" w:pos="0"/>
        </w:tabs>
        <w:ind w:left="0" w:firstLine="284"/>
      </w:pPr>
      <w:rPr>
        <w:rFonts w:ascii="Arial" w:eastAsia="宋体" w:hAnsi="Arial" w:cs="Times New Roman" w:hint="default"/>
        <w:b w:val="0"/>
        <w:i w:val="0"/>
        <w:color w:val="auto"/>
        <w:sz w:val="21"/>
        <w:szCs w:val="21"/>
      </w:rPr>
    </w:lvl>
  </w:abstractNum>
  <w:abstractNum w:abstractNumId="1" w15:restartNumberingAfterBreak="0">
    <w:nsid w:val="0346435F"/>
    <w:multiLevelType w:val="singleLevel"/>
    <w:tmpl w:val="0346435F"/>
    <w:lvl w:ilvl="0">
      <w:start w:val="1"/>
      <w:numFmt w:val="decimal"/>
      <w:lvlText w:val="[%1]"/>
      <w:legacy w:legacy="1" w:legacySpace="0" w:legacyIndent="360"/>
      <w:lvlJc w:val="left"/>
      <w:pPr>
        <w:ind w:left="360" w:hanging="360"/>
      </w:pPr>
      <w:rPr>
        <w:rFonts w:ascii="Times New Roman" w:hAnsi="Times New Roman" w:cs="Times New Roman" w:hint="default"/>
      </w:rPr>
    </w:lvl>
  </w:abstractNum>
  <w:abstractNum w:abstractNumId="2" w15:restartNumberingAfterBreak="0">
    <w:nsid w:val="0A3D7723"/>
    <w:multiLevelType w:val="multilevel"/>
    <w:tmpl w:val="B3D0C476"/>
    <w:lvl w:ilvl="0">
      <w:start w:val="1"/>
      <w:numFmt w:val="decimal"/>
      <w:lvlText w:val="%1"/>
      <w:lvlJc w:val="left"/>
      <w:pPr>
        <w:tabs>
          <w:tab w:val="num" w:pos="432"/>
        </w:tabs>
        <w:ind w:left="432" w:hanging="432"/>
      </w:pPr>
      <w:rPr>
        <w:rFonts w:hint="eastAsia"/>
      </w:rPr>
    </w:lvl>
    <w:lvl w:ilvl="1">
      <w:start w:val="1"/>
      <w:numFmt w:val="decimal"/>
      <w:lvlText w:val="%1.%2"/>
      <w:lvlJc w:val="left"/>
      <w:pPr>
        <w:tabs>
          <w:tab w:val="num" w:pos="576"/>
        </w:tabs>
        <w:ind w:left="576" w:hanging="576"/>
      </w:pPr>
      <w:rPr>
        <w:rFonts w:hint="eastAsia"/>
      </w:rPr>
    </w:lvl>
    <w:lvl w:ilvl="2">
      <w:start w:val="1"/>
      <w:numFmt w:val="decimal"/>
      <w:lvlText w:val="%1.%2.%3"/>
      <w:lvlJc w:val="left"/>
      <w:pPr>
        <w:tabs>
          <w:tab w:val="num" w:pos="720"/>
        </w:tabs>
        <w:ind w:left="720" w:hanging="720"/>
      </w:pPr>
      <w:rPr>
        <w:rFonts w:hint="eastAsia"/>
      </w:rPr>
    </w:lvl>
    <w:lvl w:ilvl="3">
      <w:start w:val="1"/>
      <w:numFmt w:val="decimal"/>
      <w:lvlText w:val="%4."/>
      <w:lvlJc w:val="left"/>
      <w:pPr>
        <w:tabs>
          <w:tab w:val="num" w:pos="567"/>
        </w:tabs>
        <w:ind w:left="936" w:hanging="680"/>
      </w:pPr>
      <w:rPr>
        <w:rFonts w:hint="eastAsia"/>
      </w:rPr>
    </w:lvl>
    <w:lvl w:ilvl="4">
      <w:start w:val="1"/>
      <w:numFmt w:val="decimal"/>
      <w:lvlText w:val="%5）"/>
      <w:lvlJc w:val="left"/>
      <w:pPr>
        <w:tabs>
          <w:tab w:val="num" w:pos="567"/>
        </w:tabs>
        <w:ind w:left="936" w:hanging="680"/>
      </w:pPr>
      <w:rPr>
        <w:rFonts w:hint="eastAsia"/>
      </w:rPr>
    </w:lvl>
    <w:lvl w:ilvl="5">
      <w:start w:val="1"/>
      <w:numFmt w:val="lowerLetter"/>
      <w:lvlText w:val="%6）"/>
      <w:lvlJc w:val="left"/>
      <w:pPr>
        <w:tabs>
          <w:tab w:val="num" w:pos="567"/>
        </w:tabs>
        <w:ind w:left="936" w:hanging="680"/>
      </w:pPr>
      <w:rPr>
        <w:rFonts w:hint="eastAsia"/>
      </w:rPr>
    </w:lvl>
    <w:lvl w:ilvl="6">
      <w:start w:val="1"/>
      <w:numFmt w:val="lowerRoman"/>
      <w:lvlText w:val="%7"/>
      <w:lvlJc w:val="left"/>
      <w:pPr>
        <w:tabs>
          <w:tab w:val="num" w:pos="567"/>
        </w:tabs>
        <w:ind w:left="936" w:hanging="680"/>
      </w:pPr>
      <w:rPr>
        <w:rFonts w:hint="default"/>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3" w15:restartNumberingAfterBreak="0">
    <w:nsid w:val="0B6C50F0"/>
    <w:multiLevelType w:val="multilevel"/>
    <w:tmpl w:val="149ADA52"/>
    <w:lvl w:ilvl="0">
      <w:start w:val="1"/>
      <w:numFmt w:val="upperLetter"/>
      <w:lvlText w:val="附录%1"/>
      <w:lvlJc w:val="left"/>
      <w:pPr>
        <w:tabs>
          <w:tab w:val="num" w:pos="1283"/>
        </w:tabs>
        <w:ind w:left="1283" w:hanging="432"/>
      </w:pPr>
      <w:rPr>
        <w:rFonts w:hint="eastAsia"/>
      </w:rPr>
    </w:lvl>
    <w:lvl w:ilvl="1">
      <w:start w:val="1"/>
      <w:numFmt w:val="decimal"/>
      <w:lvlText w:val="%1.%2"/>
      <w:lvlJc w:val="left"/>
      <w:pPr>
        <w:tabs>
          <w:tab w:val="num" w:pos="1427"/>
        </w:tabs>
        <w:ind w:left="1427" w:hanging="576"/>
      </w:pPr>
      <w:rPr>
        <w:rFonts w:hint="eastAsia"/>
      </w:rPr>
    </w:lvl>
    <w:lvl w:ilvl="2">
      <w:start w:val="1"/>
      <w:numFmt w:val="decimal"/>
      <w:lvlText w:val="%1.%2.%3"/>
      <w:lvlJc w:val="left"/>
      <w:pPr>
        <w:tabs>
          <w:tab w:val="num" w:pos="1571"/>
        </w:tabs>
        <w:ind w:left="1571" w:hanging="720"/>
      </w:pPr>
      <w:rPr>
        <w:rFonts w:hint="eastAsia"/>
      </w:rPr>
    </w:lvl>
    <w:lvl w:ilvl="3">
      <w:start w:val="1"/>
      <w:numFmt w:val="decimal"/>
      <w:lvlText w:val="%4."/>
      <w:lvlJc w:val="left"/>
      <w:pPr>
        <w:tabs>
          <w:tab w:val="num" w:pos="1418"/>
        </w:tabs>
        <w:ind w:left="1787" w:hanging="680"/>
      </w:pPr>
      <w:rPr>
        <w:rFonts w:hint="eastAsia"/>
      </w:rPr>
    </w:lvl>
    <w:lvl w:ilvl="4">
      <w:start w:val="1"/>
      <w:numFmt w:val="decimal"/>
      <w:lvlText w:val="%5）"/>
      <w:lvlJc w:val="left"/>
      <w:pPr>
        <w:tabs>
          <w:tab w:val="num" w:pos="1418"/>
        </w:tabs>
        <w:ind w:left="1787" w:hanging="680"/>
      </w:pPr>
      <w:rPr>
        <w:rFonts w:hint="eastAsia"/>
      </w:rPr>
    </w:lvl>
    <w:lvl w:ilvl="5">
      <w:start w:val="1"/>
      <w:numFmt w:val="lowerLetter"/>
      <w:lvlText w:val="%6）"/>
      <w:lvlJc w:val="left"/>
      <w:pPr>
        <w:tabs>
          <w:tab w:val="num" w:pos="1418"/>
        </w:tabs>
        <w:ind w:left="1787" w:hanging="680"/>
      </w:pPr>
      <w:rPr>
        <w:rFonts w:hint="eastAsia"/>
      </w:rPr>
    </w:lvl>
    <w:lvl w:ilvl="6">
      <w:start w:val="1"/>
      <w:numFmt w:val="lowerRoman"/>
      <w:lvlText w:val="%7"/>
      <w:lvlJc w:val="left"/>
      <w:pPr>
        <w:tabs>
          <w:tab w:val="num" w:pos="1418"/>
        </w:tabs>
        <w:ind w:left="1787" w:hanging="680"/>
      </w:pPr>
      <w:rPr>
        <w:rFonts w:hint="default"/>
      </w:rPr>
    </w:lvl>
    <w:lvl w:ilvl="7">
      <w:start w:val="1"/>
      <w:numFmt w:val="decimal"/>
      <w:lvlText w:val="%1.%2.%3.%4.%5.%6.%7.%8"/>
      <w:lvlJc w:val="left"/>
      <w:pPr>
        <w:tabs>
          <w:tab w:val="num" w:pos="2291"/>
        </w:tabs>
        <w:ind w:left="2291" w:hanging="1440"/>
      </w:pPr>
      <w:rPr>
        <w:rFonts w:hint="eastAsia"/>
      </w:rPr>
    </w:lvl>
    <w:lvl w:ilvl="8">
      <w:start w:val="1"/>
      <w:numFmt w:val="decimal"/>
      <w:lvlText w:val="%1.%2.%3.%4.%5.%6.%7.%8.%9"/>
      <w:lvlJc w:val="left"/>
      <w:pPr>
        <w:tabs>
          <w:tab w:val="num" w:pos="2435"/>
        </w:tabs>
        <w:ind w:left="2435" w:hanging="1584"/>
      </w:pPr>
      <w:rPr>
        <w:rFonts w:hint="eastAsia"/>
      </w:rPr>
    </w:lvl>
  </w:abstractNum>
  <w:abstractNum w:abstractNumId="4" w15:restartNumberingAfterBreak="0">
    <w:nsid w:val="1500568F"/>
    <w:multiLevelType w:val="multilevel"/>
    <w:tmpl w:val="1500568F"/>
    <w:lvl w:ilvl="0">
      <w:start w:val="1"/>
      <w:numFmt w:val="decimal"/>
      <w:lvlText w:val="%1、"/>
      <w:lvlJc w:val="left"/>
      <w:pPr>
        <w:ind w:left="785" w:hanging="360"/>
      </w:pPr>
      <w:rPr>
        <w:rFonts w:hint="default"/>
      </w:rPr>
    </w:lvl>
    <w:lvl w:ilvl="1">
      <w:start w:val="1"/>
      <w:numFmt w:val="lowerLetter"/>
      <w:lvlText w:val="%2."/>
      <w:lvlJc w:val="left"/>
      <w:pPr>
        <w:ind w:left="1505" w:hanging="360"/>
      </w:pPr>
    </w:lvl>
    <w:lvl w:ilvl="2">
      <w:start w:val="1"/>
      <w:numFmt w:val="lowerRoman"/>
      <w:lvlText w:val="%3."/>
      <w:lvlJc w:val="right"/>
      <w:pPr>
        <w:ind w:left="2225" w:hanging="180"/>
      </w:pPr>
    </w:lvl>
    <w:lvl w:ilvl="3">
      <w:start w:val="1"/>
      <w:numFmt w:val="decimal"/>
      <w:lvlText w:val="%4."/>
      <w:lvlJc w:val="left"/>
      <w:pPr>
        <w:ind w:left="2945" w:hanging="360"/>
      </w:pPr>
    </w:lvl>
    <w:lvl w:ilvl="4">
      <w:start w:val="1"/>
      <w:numFmt w:val="lowerLetter"/>
      <w:lvlText w:val="%5."/>
      <w:lvlJc w:val="left"/>
      <w:pPr>
        <w:ind w:left="3665" w:hanging="360"/>
      </w:pPr>
    </w:lvl>
    <w:lvl w:ilvl="5">
      <w:start w:val="1"/>
      <w:numFmt w:val="lowerRoman"/>
      <w:lvlText w:val="%6."/>
      <w:lvlJc w:val="right"/>
      <w:pPr>
        <w:ind w:left="4385" w:hanging="180"/>
      </w:pPr>
    </w:lvl>
    <w:lvl w:ilvl="6">
      <w:start w:val="1"/>
      <w:numFmt w:val="decimal"/>
      <w:lvlText w:val="%7."/>
      <w:lvlJc w:val="left"/>
      <w:pPr>
        <w:ind w:left="5105" w:hanging="360"/>
      </w:pPr>
    </w:lvl>
    <w:lvl w:ilvl="7">
      <w:start w:val="1"/>
      <w:numFmt w:val="lowerLetter"/>
      <w:lvlText w:val="%8."/>
      <w:lvlJc w:val="left"/>
      <w:pPr>
        <w:ind w:left="5825" w:hanging="360"/>
      </w:pPr>
    </w:lvl>
    <w:lvl w:ilvl="8">
      <w:start w:val="1"/>
      <w:numFmt w:val="lowerRoman"/>
      <w:lvlText w:val="%9."/>
      <w:lvlJc w:val="right"/>
      <w:pPr>
        <w:ind w:left="6545" w:hanging="180"/>
      </w:pPr>
    </w:lvl>
  </w:abstractNum>
  <w:abstractNum w:abstractNumId="5" w15:restartNumberingAfterBreak="0">
    <w:nsid w:val="150800F3"/>
    <w:multiLevelType w:val="multilevel"/>
    <w:tmpl w:val="150800F3"/>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6" w15:restartNumberingAfterBreak="0">
    <w:nsid w:val="20453EF0"/>
    <w:multiLevelType w:val="multilevel"/>
    <w:tmpl w:val="F126062C"/>
    <w:lvl w:ilvl="0">
      <w:start w:val="1"/>
      <w:numFmt w:val="upperLetter"/>
      <w:lvlText w:val="附录%1"/>
      <w:lvlJc w:val="left"/>
      <w:pPr>
        <w:tabs>
          <w:tab w:val="num" w:pos="432"/>
        </w:tabs>
        <w:ind w:left="432" w:hanging="432"/>
      </w:pPr>
      <w:rPr>
        <w:rFonts w:hint="eastAsia"/>
      </w:rPr>
    </w:lvl>
    <w:lvl w:ilvl="1">
      <w:start w:val="1"/>
      <w:numFmt w:val="decimal"/>
      <w:lvlText w:val="%1.%2"/>
      <w:lvlJc w:val="left"/>
      <w:pPr>
        <w:tabs>
          <w:tab w:val="num" w:pos="576"/>
        </w:tabs>
        <w:ind w:left="576" w:hanging="576"/>
      </w:pPr>
      <w:rPr>
        <w:rFonts w:hint="eastAsia"/>
      </w:rPr>
    </w:lvl>
    <w:lvl w:ilvl="2">
      <w:start w:val="1"/>
      <w:numFmt w:val="decimal"/>
      <w:lvlText w:val="%1.%2.%3"/>
      <w:lvlJc w:val="left"/>
      <w:pPr>
        <w:tabs>
          <w:tab w:val="num" w:pos="720"/>
        </w:tabs>
        <w:ind w:left="720" w:hanging="720"/>
      </w:pPr>
      <w:rPr>
        <w:rFonts w:hint="eastAsia"/>
      </w:rPr>
    </w:lvl>
    <w:lvl w:ilvl="3">
      <w:start w:val="1"/>
      <w:numFmt w:val="decimal"/>
      <w:lvlText w:val="%4."/>
      <w:lvlJc w:val="left"/>
      <w:pPr>
        <w:tabs>
          <w:tab w:val="num" w:pos="567"/>
        </w:tabs>
        <w:ind w:left="936" w:hanging="680"/>
      </w:pPr>
      <w:rPr>
        <w:rFonts w:hint="eastAsia"/>
      </w:rPr>
    </w:lvl>
    <w:lvl w:ilvl="4">
      <w:start w:val="1"/>
      <w:numFmt w:val="decimal"/>
      <w:lvlText w:val="%5）"/>
      <w:lvlJc w:val="left"/>
      <w:pPr>
        <w:tabs>
          <w:tab w:val="num" w:pos="567"/>
        </w:tabs>
        <w:ind w:left="936" w:hanging="680"/>
      </w:pPr>
      <w:rPr>
        <w:rFonts w:hint="eastAsia"/>
      </w:rPr>
    </w:lvl>
    <w:lvl w:ilvl="5">
      <w:start w:val="1"/>
      <w:numFmt w:val="lowerLetter"/>
      <w:lvlText w:val="%6）"/>
      <w:lvlJc w:val="left"/>
      <w:pPr>
        <w:tabs>
          <w:tab w:val="num" w:pos="567"/>
        </w:tabs>
        <w:ind w:left="936" w:hanging="680"/>
      </w:pPr>
      <w:rPr>
        <w:rFonts w:hint="eastAsia"/>
      </w:rPr>
    </w:lvl>
    <w:lvl w:ilvl="6">
      <w:start w:val="1"/>
      <w:numFmt w:val="lowerRoman"/>
      <w:lvlText w:val="%7"/>
      <w:lvlJc w:val="left"/>
      <w:pPr>
        <w:tabs>
          <w:tab w:val="num" w:pos="567"/>
        </w:tabs>
        <w:ind w:left="936" w:hanging="680"/>
      </w:pPr>
      <w:rPr>
        <w:rFonts w:hint="default"/>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7" w15:restartNumberingAfterBreak="0">
    <w:nsid w:val="30C821AA"/>
    <w:multiLevelType w:val="multilevel"/>
    <w:tmpl w:val="502AD776"/>
    <w:lvl w:ilvl="0">
      <w:start w:val="1"/>
      <w:numFmt w:val="decimal"/>
      <w:lvlText w:val="%1"/>
      <w:lvlJc w:val="left"/>
      <w:pPr>
        <w:tabs>
          <w:tab w:val="num" w:pos="432"/>
        </w:tabs>
        <w:ind w:left="432" w:hanging="432"/>
      </w:pPr>
      <w:rPr>
        <w:rFonts w:hint="eastAsia"/>
      </w:rPr>
    </w:lvl>
    <w:lvl w:ilvl="1">
      <w:start w:val="1"/>
      <w:numFmt w:val="decimal"/>
      <w:lvlText w:val="%1.%2"/>
      <w:lvlJc w:val="left"/>
      <w:pPr>
        <w:tabs>
          <w:tab w:val="num" w:pos="576"/>
        </w:tabs>
        <w:ind w:left="576" w:hanging="576"/>
      </w:pPr>
      <w:rPr>
        <w:rFonts w:hint="eastAsia"/>
      </w:rPr>
    </w:lvl>
    <w:lvl w:ilvl="2">
      <w:start w:val="1"/>
      <w:numFmt w:val="decimal"/>
      <w:lvlText w:val="%1.%2.%3"/>
      <w:lvlJc w:val="left"/>
      <w:pPr>
        <w:tabs>
          <w:tab w:val="num" w:pos="720"/>
        </w:tabs>
        <w:ind w:left="720" w:hanging="720"/>
      </w:pPr>
      <w:rPr>
        <w:rFonts w:hint="eastAsia"/>
      </w:rPr>
    </w:lvl>
    <w:lvl w:ilvl="3">
      <w:start w:val="1"/>
      <w:numFmt w:val="decimal"/>
      <w:lvlText w:val="%4."/>
      <w:lvlJc w:val="left"/>
      <w:pPr>
        <w:tabs>
          <w:tab w:val="num" w:pos="567"/>
        </w:tabs>
        <w:ind w:left="936" w:hanging="680"/>
      </w:pPr>
      <w:rPr>
        <w:rFonts w:hint="eastAsia"/>
      </w:rPr>
    </w:lvl>
    <w:lvl w:ilvl="4">
      <w:start w:val="1"/>
      <w:numFmt w:val="decimal"/>
      <w:lvlText w:val="%5）"/>
      <w:lvlJc w:val="left"/>
      <w:pPr>
        <w:tabs>
          <w:tab w:val="num" w:pos="567"/>
        </w:tabs>
        <w:ind w:left="936" w:hanging="680"/>
      </w:pPr>
      <w:rPr>
        <w:rFonts w:hint="eastAsia"/>
      </w:rPr>
    </w:lvl>
    <w:lvl w:ilvl="5">
      <w:start w:val="1"/>
      <w:numFmt w:val="lowerLetter"/>
      <w:lvlText w:val="%6）"/>
      <w:lvlJc w:val="left"/>
      <w:pPr>
        <w:tabs>
          <w:tab w:val="num" w:pos="567"/>
        </w:tabs>
        <w:ind w:left="936" w:hanging="680"/>
      </w:pPr>
      <w:rPr>
        <w:rFonts w:hint="eastAsia"/>
      </w:rPr>
    </w:lvl>
    <w:lvl w:ilvl="6">
      <w:start w:val="1"/>
      <w:numFmt w:val="lowerRoman"/>
      <w:lvlText w:val="%7"/>
      <w:lvlJc w:val="left"/>
      <w:pPr>
        <w:tabs>
          <w:tab w:val="num" w:pos="567"/>
        </w:tabs>
        <w:ind w:left="936" w:hanging="680"/>
      </w:pPr>
      <w:rPr>
        <w:rFonts w:hint="default"/>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8" w15:restartNumberingAfterBreak="0">
    <w:nsid w:val="32006540"/>
    <w:multiLevelType w:val="multilevel"/>
    <w:tmpl w:val="CF207EC2"/>
    <w:lvl w:ilvl="0">
      <w:start w:val="1"/>
      <w:numFmt w:val="decimal"/>
      <w:lvlText w:val="%1"/>
      <w:lvlJc w:val="left"/>
      <w:pPr>
        <w:tabs>
          <w:tab w:val="num" w:pos="432"/>
        </w:tabs>
        <w:ind w:left="432" w:hanging="432"/>
      </w:pPr>
      <w:rPr>
        <w:rFonts w:hint="eastAsia"/>
        <w:b w:val="0"/>
        <w:i w:val="0"/>
        <w:sz w:val="36"/>
        <w:szCs w:val="36"/>
      </w:rPr>
    </w:lvl>
    <w:lvl w:ilvl="1">
      <w:start w:val="1"/>
      <w:numFmt w:val="decimal"/>
      <w:lvlText w:val="%1.%2"/>
      <w:lvlJc w:val="left"/>
      <w:pPr>
        <w:tabs>
          <w:tab w:val="num" w:pos="576"/>
        </w:tabs>
        <w:ind w:left="576" w:hanging="576"/>
      </w:pPr>
      <w:rPr>
        <w:rFonts w:hint="eastAsia"/>
        <w:b w:val="0"/>
        <w:i w:val="0"/>
        <w:sz w:val="30"/>
        <w:szCs w:val="30"/>
      </w:rPr>
    </w:lvl>
    <w:lvl w:ilvl="2">
      <w:start w:val="1"/>
      <w:numFmt w:val="decimal"/>
      <w:lvlText w:val="%1.%2.%3"/>
      <w:lvlJc w:val="left"/>
      <w:pPr>
        <w:tabs>
          <w:tab w:val="num" w:pos="720"/>
        </w:tabs>
        <w:ind w:left="720" w:hanging="720"/>
      </w:pPr>
      <w:rPr>
        <w:rFonts w:hint="eastAsia"/>
        <w:b w:val="0"/>
        <w:i w:val="0"/>
        <w:sz w:val="24"/>
        <w:szCs w:val="24"/>
      </w:rPr>
    </w:lvl>
    <w:lvl w:ilvl="3">
      <w:start w:val="1"/>
      <w:numFmt w:val="decimal"/>
      <w:lvlText w:val="%4."/>
      <w:lvlJc w:val="left"/>
      <w:pPr>
        <w:tabs>
          <w:tab w:val="num" w:pos="567"/>
        </w:tabs>
        <w:ind w:left="936" w:hanging="680"/>
      </w:pPr>
      <w:rPr>
        <w:rFonts w:hint="eastAsia"/>
        <w:b w:val="0"/>
        <w:i w:val="0"/>
        <w:sz w:val="21"/>
        <w:szCs w:val="21"/>
      </w:rPr>
    </w:lvl>
    <w:lvl w:ilvl="4">
      <w:start w:val="1"/>
      <w:numFmt w:val="decimal"/>
      <w:lvlText w:val="%5）"/>
      <w:lvlJc w:val="left"/>
      <w:pPr>
        <w:tabs>
          <w:tab w:val="num" w:pos="567"/>
        </w:tabs>
        <w:ind w:left="936" w:hanging="680"/>
      </w:pPr>
      <w:rPr>
        <w:rFonts w:hint="eastAsia"/>
        <w:b w:val="0"/>
        <w:i w:val="0"/>
        <w:sz w:val="21"/>
        <w:szCs w:val="21"/>
      </w:rPr>
    </w:lvl>
    <w:lvl w:ilvl="5">
      <w:start w:val="1"/>
      <w:numFmt w:val="lowerLetter"/>
      <w:lvlText w:val="%6）"/>
      <w:lvlJc w:val="left"/>
      <w:pPr>
        <w:tabs>
          <w:tab w:val="num" w:pos="567"/>
        </w:tabs>
        <w:ind w:left="936" w:hanging="680"/>
      </w:pPr>
      <w:rPr>
        <w:rFonts w:hint="eastAsia"/>
        <w:b w:val="0"/>
        <w:i w:val="0"/>
        <w:sz w:val="21"/>
        <w:szCs w:val="21"/>
      </w:rPr>
    </w:lvl>
    <w:lvl w:ilvl="6">
      <w:start w:val="1"/>
      <w:numFmt w:val="lowerRoman"/>
      <w:lvlText w:val="%7"/>
      <w:lvlJc w:val="left"/>
      <w:pPr>
        <w:tabs>
          <w:tab w:val="num" w:pos="567"/>
        </w:tabs>
        <w:ind w:left="936" w:hanging="680"/>
      </w:pPr>
      <w:rPr>
        <w:rFonts w:hint="default"/>
        <w:b w:val="0"/>
        <w:i w:val="0"/>
        <w:sz w:val="21"/>
        <w:szCs w:val="21"/>
      </w:rPr>
    </w:lvl>
    <w:lvl w:ilvl="7">
      <w:start w:val="1"/>
      <w:numFmt w:val="decimal"/>
      <w:lvlText w:val="%1.%2.%3.%4.%5.%6.%7.%8"/>
      <w:lvlJc w:val="left"/>
      <w:pPr>
        <w:tabs>
          <w:tab w:val="num" w:pos="1440"/>
        </w:tabs>
        <w:ind w:left="1440" w:hanging="1440"/>
      </w:pPr>
      <w:rPr>
        <w:rFonts w:hint="eastAsia"/>
        <w:b w:val="0"/>
        <w:i w:val="0"/>
        <w:sz w:val="18"/>
        <w:szCs w:val="18"/>
      </w:rPr>
    </w:lvl>
    <w:lvl w:ilvl="8">
      <w:start w:val="1"/>
      <w:numFmt w:val="decimal"/>
      <w:lvlText w:val="%1.%2.%3.%4.%5.%6.%7.%8.%9"/>
      <w:lvlJc w:val="left"/>
      <w:pPr>
        <w:tabs>
          <w:tab w:val="num" w:pos="1584"/>
        </w:tabs>
        <w:ind w:left="1584" w:hanging="1584"/>
      </w:pPr>
      <w:rPr>
        <w:rFonts w:hint="eastAsia"/>
        <w:b w:val="0"/>
        <w:i w:val="0"/>
        <w:sz w:val="18"/>
        <w:szCs w:val="18"/>
      </w:rPr>
    </w:lvl>
  </w:abstractNum>
  <w:abstractNum w:abstractNumId="9" w15:restartNumberingAfterBreak="0">
    <w:nsid w:val="351D5AAD"/>
    <w:multiLevelType w:val="multilevel"/>
    <w:tmpl w:val="351D5AAD"/>
    <w:lvl w:ilvl="0">
      <w:start w:val="1"/>
      <w:numFmt w:val="decimal"/>
      <w:lvlText w:val="%1)"/>
      <w:lvlJc w:val="left"/>
      <w:pPr>
        <w:ind w:left="1140" w:hanging="360"/>
      </w:pPr>
    </w:lvl>
    <w:lvl w:ilvl="1">
      <w:start w:val="1"/>
      <w:numFmt w:val="lowerLetter"/>
      <w:lvlText w:val="%2."/>
      <w:lvlJc w:val="left"/>
      <w:pPr>
        <w:ind w:left="1860" w:hanging="360"/>
      </w:pPr>
    </w:lvl>
    <w:lvl w:ilvl="2">
      <w:start w:val="1"/>
      <w:numFmt w:val="lowerRoman"/>
      <w:lvlText w:val="%3."/>
      <w:lvlJc w:val="right"/>
      <w:pPr>
        <w:ind w:left="2580" w:hanging="180"/>
      </w:pPr>
    </w:lvl>
    <w:lvl w:ilvl="3">
      <w:start w:val="1"/>
      <w:numFmt w:val="decimal"/>
      <w:lvlText w:val="%4."/>
      <w:lvlJc w:val="left"/>
      <w:pPr>
        <w:ind w:left="3300" w:hanging="360"/>
      </w:pPr>
    </w:lvl>
    <w:lvl w:ilvl="4">
      <w:start w:val="1"/>
      <w:numFmt w:val="lowerLetter"/>
      <w:lvlText w:val="%5."/>
      <w:lvlJc w:val="left"/>
      <w:pPr>
        <w:ind w:left="4020" w:hanging="360"/>
      </w:pPr>
    </w:lvl>
    <w:lvl w:ilvl="5">
      <w:start w:val="1"/>
      <w:numFmt w:val="lowerRoman"/>
      <w:lvlText w:val="%6."/>
      <w:lvlJc w:val="right"/>
      <w:pPr>
        <w:ind w:left="4740" w:hanging="180"/>
      </w:pPr>
    </w:lvl>
    <w:lvl w:ilvl="6">
      <w:start w:val="1"/>
      <w:numFmt w:val="decimal"/>
      <w:lvlText w:val="%7."/>
      <w:lvlJc w:val="left"/>
      <w:pPr>
        <w:ind w:left="5460" w:hanging="360"/>
      </w:pPr>
    </w:lvl>
    <w:lvl w:ilvl="7">
      <w:start w:val="1"/>
      <w:numFmt w:val="lowerLetter"/>
      <w:lvlText w:val="%8."/>
      <w:lvlJc w:val="left"/>
      <w:pPr>
        <w:ind w:left="6180" w:hanging="360"/>
      </w:pPr>
    </w:lvl>
    <w:lvl w:ilvl="8">
      <w:start w:val="1"/>
      <w:numFmt w:val="lowerRoman"/>
      <w:lvlText w:val="%9."/>
      <w:lvlJc w:val="right"/>
      <w:pPr>
        <w:ind w:left="6900" w:hanging="180"/>
      </w:pPr>
    </w:lvl>
  </w:abstractNum>
  <w:abstractNum w:abstractNumId="10" w15:restartNumberingAfterBreak="0">
    <w:nsid w:val="382B791E"/>
    <w:multiLevelType w:val="multilevel"/>
    <w:tmpl w:val="0409001D"/>
    <w:lvl w:ilvl="0">
      <w:start w:val="1"/>
      <w:numFmt w:val="decimal"/>
      <w:lvlText w:val="%1"/>
      <w:lvlJc w:val="left"/>
      <w:pPr>
        <w:tabs>
          <w:tab w:val="num" w:pos="425"/>
        </w:tabs>
        <w:ind w:left="425" w:hanging="425"/>
      </w:pPr>
    </w:lvl>
    <w:lvl w:ilvl="1">
      <w:start w:val="1"/>
      <w:numFmt w:val="decimal"/>
      <w:lvlText w:val="%1.%2"/>
      <w:lvlJc w:val="left"/>
      <w:pPr>
        <w:tabs>
          <w:tab w:val="num" w:pos="1145"/>
        </w:tabs>
        <w:ind w:left="992" w:hanging="567"/>
      </w:pPr>
    </w:lvl>
    <w:lvl w:ilvl="2">
      <w:start w:val="1"/>
      <w:numFmt w:val="decimal"/>
      <w:lvlText w:val="%1.%2.%3"/>
      <w:lvlJc w:val="left"/>
      <w:pPr>
        <w:tabs>
          <w:tab w:val="num" w:pos="1931"/>
        </w:tabs>
        <w:ind w:left="1418" w:hanging="567"/>
      </w:pPr>
    </w:lvl>
    <w:lvl w:ilvl="3">
      <w:start w:val="1"/>
      <w:numFmt w:val="decimal"/>
      <w:lvlText w:val="%1.%2.%3.%4"/>
      <w:lvlJc w:val="left"/>
      <w:pPr>
        <w:tabs>
          <w:tab w:val="num" w:pos="2716"/>
        </w:tabs>
        <w:ind w:left="1984" w:hanging="708"/>
      </w:pPr>
    </w:lvl>
    <w:lvl w:ilvl="4">
      <w:start w:val="1"/>
      <w:numFmt w:val="decimal"/>
      <w:lvlText w:val="%1.%2.%3.%4.%5"/>
      <w:lvlJc w:val="left"/>
      <w:pPr>
        <w:tabs>
          <w:tab w:val="num" w:pos="3501"/>
        </w:tabs>
        <w:ind w:left="2551" w:hanging="850"/>
      </w:pPr>
    </w:lvl>
    <w:lvl w:ilvl="5">
      <w:start w:val="1"/>
      <w:numFmt w:val="decimal"/>
      <w:lvlText w:val="%1.%2.%3.%4.%5.%6"/>
      <w:lvlJc w:val="left"/>
      <w:pPr>
        <w:tabs>
          <w:tab w:val="num" w:pos="4286"/>
        </w:tabs>
        <w:ind w:left="3260" w:hanging="1134"/>
      </w:pPr>
    </w:lvl>
    <w:lvl w:ilvl="6">
      <w:start w:val="1"/>
      <w:numFmt w:val="decimal"/>
      <w:lvlText w:val="%1.%2.%3.%4.%5.%6.%7"/>
      <w:lvlJc w:val="left"/>
      <w:pPr>
        <w:tabs>
          <w:tab w:val="num" w:pos="5071"/>
        </w:tabs>
        <w:ind w:left="3827" w:hanging="1276"/>
      </w:pPr>
    </w:lvl>
    <w:lvl w:ilvl="7">
      <w:start w:val="1"/>
      <w:numFmt w:val="decimal"/>
      <w:lvlText w:val="%1.%2.%3.%4.%5.%6.%7.%8"/>
      <w:lvlJc w:val="left"/>
      <w:pPr>
        <w:tabs>
          <w:tab w:val="num" w:pos="5856"/>
        </w:tabs>
        <w:ind w:left="4394" w:hanging="1418"/>
      </w:pPr>
    </w:lvl>
    <w:lvl w:ilvl="8">
      <w:start w:val="1"/>
      <w:numFmt w:val="decimal"/>
      <w:lvlText w:val="%1.%2.%3.%4.%5.%6.%7.%8.%9"/>
      <w:lvlJc w:val="left"/>
      <w:pPr>
        <w:tabs>
          <w:tab w:val="num" w:pos="6642"/>
        </w:tabs>
        <w:ind w:left="5102" w:hanging="1700"/>
      </w:pPr>
    </w:lvl>
  </w:abstractNum>
  <w:abstractNum w:abstractNumId="11" w15:restartNumberingAfterBreak="0">
    <w:nsid w:val="3F80423C"/>
    <w:multiLevelType w:val="multilevel"/>
    <w:tmpl w:val="3F80423C"/>
    <w:lvl w:ilvl="0">
      <w:start w:val="1"/>
      <w:numFmt w:val="bullet"/>
      <w:lvlText w:val=""/>
      <w:lvlJc w:val="left"/>
      <w:pPr>
        <w:tabs>
          <w:tab w:val="left" w:pos="680"/>
        </w:tabs>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12" w15:restartNumberingAfterBreak="0">
    <w:nsid w:val="42FE570A"/>
    <w:multiLevelType w:val="multilevel"/>
    <w:tmpl w:val="11FEBED6"/>
    <w:lvl w:ilvl="0">
      <w:start w:val="1"/>
      <w:numFmt w:val="decimal"/>
      <w:suff w:val="nothing"/>
      <w:lvlText w:val="%1  "/>
      <w:lvlJc w:val="left"/>
      <w:pPr>
        <w:ind w:left="0" w:firstLine="0"/>
      </w:pPr>
      <w:rPr>
        <w:rFonts w:ascii="Arial" w:eastAsia="黑体" w:hAnsi="Arial" w:hint="default"/>
        <w:b w:val="0"/>
        <w:i w:val="0"/>
        <w:sz w:val="36"/>
        <w:szCs w:val="36"/>
      </w:rPr>
    </w:lvl>
    <w:lvl w:ilvl="1">
      <w:start w:val="1"/>
      <w:numFmt w:val="decimal"/>
      <w:suff w:val="nothing"/>
      <w:lvlText w:val="%1.%2  "/>
      <w:lvlJc w:val="left"/>
      <w:pPr>
        <w:ind w:left="0" w:firstLine="0"/>
      </w:pPr>
      <w:rPr>
        <w:rFonts w:ascii="Arial" w:hAnsi="Arial" w:hint="default"/>
        <w:b w:val="0"/>
        <w:i w:val="0"/>
        <w:sz w:val="30"/>
        <w:szCs w:val="30"/>
      </w:rPr>
    </w:lvl>
    <w:lvl w:ilvl="2">
      <w:start w:val="1"/>
      <w:numFmt w:val="decimal"/>
      <w:suff w:val="nothing"/>
      <w:lvlText w:val="%1.%2.%3  "/>
      <w:lvlJc w:val="left"/>
      <w:pPr>
        <w:ind w:left="0" w:firstLine="0"/>
      </w:pPr>
      <w:rPr>
        <w:rFonts w:ascii="Arial" w:hAnsi="Arial" w:hint="default"/>
        <w:b w:val="0"/>
        <w:i w:val="0"/>
        <w:sz w:val="24"/>
        <w:szCs w:val="24"/>
      </w:rPr>
    </w:lvl>
    <w:lvl w:ilvl="3">
      <w:start w:val="1"/>
      <w:numFmt w:val="decimal"/>
      <w:suff w:val="nothing"/>
      <w:lvlText w:val="%1.%2.%3.%4  "/>
      <w:lvlJc w:val="left"/>
      <w:pPr>
        <w:ind w:left="0" w:firstLine="0"/>
      </w:pPr>
      <w:rPr>
        <w:rFonts w:ascii="Arial" w:hAnsi="Arial" w:hint="default"/>
        <w:b w:val="0"/>
        <w:i w:val="0"/>
        <w:sz w:val="21"/>
        <w:szCs w:val="21"/>
      </w:rPr>
    </w:lvl>
    <w:lvl w:ilvl="4">
      <w:start w:val="1"/>
      <w:numFmt w:val="decimal"/>
      <w:lvlText w:val="%5."/>
      <w:lvlJc w:val="left"/>
      <w:pPr>
        <w:tabs>
          <w:tab w:val="num" w:pos="1134"/>
        </w:tabs>
        <w:ind w:left="1134" w:hanging="312"/>
      </w:pPr>
      <w:rPr>
        <w:rFonts w:ascii="Arial" w:hAnsi="Arial" w:hint="default"/>
        <w:b w:val="0"/>
        <w:i w:val="0"/>
        <w:sz w:val="21"/>
        <w:szCs w:val="21"/>
      </w:rPr>
    </w:lvl>
    <w:lvl w:ilvl="5">
      <w:start w:val="1"/>
      <w:numFmt w:val="decimal"/>
      <w:lvlText w:val="%6)"/>
      <w:lvlJc w:val="left"/>
      <w:pPr>
        <w:tabs>
          <w:tab w:val="num" w:pos="1134"/>
        </w:tabs>
        <w:ind w:left="1134" w:hanging="312"/>
      </w:pPr>
      <w:rPr>
        <w:rFonts w:ascii="Arial" w:hAnsi="Arial" w:hint="default"/>
        <w:b w:val="0"/>
        <w:i w:val="0"/>
        <w:sz w:val="21"/>
        <w:szCs w:val="21"/>
      </w:rPr>
    </w:lvl>
    <w:lvl w:ilvl="6">
      <w:start w:val="1"/>
      <w:numFmt w:val="lowerLetter"/>
      <w:lvlText w:val="%7."/>
      <w:lvlJc w:val="left"/>
      <w:pPr>
        <w:tabs>
          <w:tab w:val="num" w:pos="1134"/>
        </w:tabs>
        <w:ind w:left="1134" w:hanging="312"/>
      </w:pPr>
      <w:rPr>
        <w:rFonts w:ascii="Arial" w:hAnsi="Arial" w:hint="default"/>
        <w:b w:val="0"/>
        <w:i w:val="0"/>
        <w:sz w:val="21"/>
        <w:szCs w:val="21"/>
      </w:rPr>
    </w:lvl>
    <w:lvl w:ilvl="7">
      <w:start w:val="1"/>
      <w:numFmt w:val="decimal"/>
      <w:lvlRestart w:val="0"/>
      <w:pStyle w:val="a0"/>
      <w:suff w:val="space"/>
      <w:lvlText w:val="图%8"/>
      <w:lvlJc w:val="center"/>
      <w:pPr>
        <w:ind w:left="0" w:firstLine="0"/>
      </w:pPr>
      <w:rPr>
        <w:rFonts w:ascii="Arial" w:eastAsia="黑体" w:hAnsi="Arial" w:hint="default"/>
        <w:b w:val="0"/>
        <w:i w:val="0"/>
        <w:sz w:val="18"/>
        <w:szCs w:val="18"/>
      </w:rPr>
    </w:lvl>
    <w:lvl w:ilvl="8">
      <w:start w:val="1"/>
      <w:numFmt w:val="decimal"/>
      <w:lvlRestart w:val="0"/>
      <w:pStyle w:val="a1"/>
      <w:suff w:val="space"/>
      <w:lvlText w:val="表%9"/>
      <w:lvlJc w:val="center"/>
      <w:pPr>
        <w:ind w:left="0" w:firstLine="0"/>
      </w:pPr>
      <w:rPr>
        <w:rFonts w:ascii="Arial" w:eastAsia="黑体" w:hAnsi="Arial" w:hint="default"/>
        <w:b w:val="0"/>
        <w:i w:val="0"/>
        <w:sz w:val="18"/>
        <w:szCs w:val="18"/>
      </w:rPr>
    </w:lvl>
  </w:abstractNum>
  <w:abstractNum w:abstractNumId="13" w15:restartNumberingAfterBreak="0">
    <w:nsid w:val="51BE19F5"/>
    <w:multiLevelType w:val="multilevel"/>
    <w:tmpl w:val="51BE19F5"/>
    <w:lvl w:ilvl="0">
      <w:start w:val="1"/>
      <w:numFmt w:val="decimal"/>
      <w:lvlText w:val="%1)"/>
      <w:lvlJc w:val="left"/>
      <w:pPr>
        <w:ind w:left="1140" w:hanging="360"/>
      </w:pPr>
    </w:lvl>
    <w:lvl w:ilvl="1">
      <w:start w:val="1"/>
      <w:numFmt w:val="lowerLetter"/>
      <w:lvlText w:val="%2."/>
      <w:lvlJc w:val="left"/>
      <w:pPr>
        <w:ind w:left="1860" w:hanging="360"/>
      </w:pPr>
    </w:lvl>
    <w:lvl w:ilvl="2">
      <w:start w:val="1"/>
      <w:numFmt w:val="lowerRoman"/>
      <w:lvlText w:val="%3."/>
      <w:lvlJc w:val="right"/>
      <w:pPr>
        <w:ind w:left="2580" w:hanging="180"/>
      </w:pPr>
    </w:lvl>
    <w:lvl w:ilvl="3">
      <w:start w:val="1"/>
      <w:numFmt w:val="decimal"/>
      <w:lvlText w:val="%4."/>
      <w:lvlJc w:val="left"/>
      <w:pPr>
        <w:ind w:left="3300" w:hanging="360"/>
      </w:pPr>
    </w:lvl>
    <w:lvl w:ilvl="4">
      <w:start w:val="1"/>
      <w:numFmt w:val="lowerLetter"/>
      <w:lvlText w:val="%5."/>
      <w:lvlJc w:val="left"/>
      <w:pPr>
        <w:ind w:left="4020" w:hanging="360"/>
      </w:pPr>
    </w:lvl>
    <w:lvl w:ilvl="5">
      <w:start w:val="1"/>
      <w:numFmt w:val="lowerRoman"/>
      <w:lvlText w:val="%6."/>
      <w:lvlJc w:val="right"/>
      <w:pPr>
        <w:ind w:left="4740" w:hanging="180"/>
      </w:pPr>
    </w:lvl>
    <w:lvl w:ilvl="6">
      <w:start w:val="1"/>
      <w:numFmt w:val="decimal"/>
      <w:lvlText w:val="%7."/>
      <w:lvlJc w:val="left"/>
      <w:pPr>
        <w:ind w:left="5460" w:hanging="360"/>
      </w:pPr>
    </w:lvl>
    <w:lvl w:ilvl="7">
      <w:start w:val="1"/>
      <w:numFmt w:val="lowerLetter"/>
      <w:lvlText w:val="%8."/>
      <w:lvlJc w:val="left"/>
      <w:pPr>
        <w:ind w:left="6180" w:hanging="360"/>
      </w:pPr>
    </w:lvl>
    <w:lvl w:ilvl="8">
      <w:start w:val="1"/>
      <w:numFmt w:val="lowerRoman"/>
      <w:lvlText w:val="%9."/>
      <w:lvlJc w:val="right"/>
      <w:pPr>
        <w:ind w:left="6900" w:hanging="180"/>
      </w:pPr>
    </w:lvl>
  </w:abstractNum>
  <w:abstractNum w:abstractNumId="14" w15:restartNumberingAfterBreak="0">
    <w:nsid w:val="524155D8"/>
    <w:multiLevelType w:val="multilevel"/>
    <w:tmpl w:val="AA6A53E8"/>
    <w:lvl w:ilvl="0">
      <w:start w:val="1"/>
      <w:numFmt w:val="none"/>
      <w:lvlText w:val="附录A "/>
      <w:lvlJc w:val="left"/>
      <w:pPr>
        <w:tabs>
          <w:tab w:val="num" w:pos="425"/>
        </w:tabs>
        <w:ind w:left="425" w:hanging="425"/>
      </w:pPr>
      <w:rPr>
        <w:rFonts w:hint="eastAsia"/>
      </w:rPr>
    </w:lvl>
    <w:lvl w:ilvl="1">
      <w:start w:val="1"/>
      <w:numFmt w:val="decimal"/>
      <w:lvlText w:val="A.%2"/>
      <w:lvlJc w:val="left"/>
      <w:pPr>
        <w:tabs>
          <w:tab w:val="num" w:pos="992"/>
        </w:tabs>
        <w:ind w:left="992" w:hanging="567"/>
      </w:pPr>
      <w:rPr>
        <w:rFonts w:hint="eastAsia"/>
      </w:rPr>
    </w:lvl>
    <w:lvl w:ilvl="2">
      <w:start w:val="1"/>
      <w:numFmt w:val="decimal"/>
      <w:lvlText w:val="%1.%2.%3"/>
      <w:lvlJc w:val="left"/>
      <w:pPr>
        <w:tabs>
          <w:tab w:val="num" w:pos="1418"/>
        </w:tabs>
        <w:ind w:left="1418" w:hanging="567"/>
      </w:pPr>
      <w:rPr>
        <w:rFonts w:hint="eastAsia"/>
      </w:rPr>
    </w:lvl>
    <w:lvl w:ilvl="3">
      <w:start w:val="1"/>
      <w:numFmt w:val="decimal"/>
      <w:lvlText w:val="%1.%2.%3.%4"/>
      <w:lvlJc w:val="left"/>
      <w:pPr>
        <w:tabs>
          <w:tab w:val="num" w:pos="1984"/>
        </w:tabs>
        <w:ind w:left="1984" w:hanging="708"/>
      </w:pPr>
      <w:rPr>
        <w:rFonts w:hint="eastAsia"/>
      </w:rPr>
    </w:lvl>
    <w:lvl w:ilvl="4">
      <w:start w:val="1"/>
      <w:numFmt w:val="decimal"/>
      <w:lvlText w:val="%1.%2.%3.%4.%5"/>
      <w:lvlJc w:val="left"/>
      <w:pPr>
        <w:tabs>
          <w:tab w:val="num" w:pos="2551"/>
        </w:tabs>
        <w:ind w:left="2551" w:hanging="850"/>
      </w:pPr>
      <w:rPr>
        <w:rFonts w:hint="eastAsia"/>
      </w:rPr>
    </w:lvl>
    <w:lvl w:ilvl="5">
      <w:start w:val="1"/>
      <w:numFmt w:val="decimal"/>
      <w:lvlText w:val="%1.%2.%3.%4.%5.%6"/>
      <w:lvlJc w:val="left"/>
      <w:pPr>
        <w:tabs>
          <w:tab w:val="num" w:pos="3260"/>
        </w:tabs>
        <w:ind w:left="3260" w:hanging="1134"/>
      </w:pPr>
      <w:rPr>
        <w:rFonts w:hint="eastAsia"/>
      </w:rPr>
    </w:lvl>
    <w:lvl w:ilvl="6">
      <w:start w:val="1"/>
      <w:numFmt w:val="decimal"/>
      <w:lvlText w:val="%1.%2.%3.%4.%5.%6.%7"/>
      <w:lvlJc w:val="left"/>
      <w:pPr>
        <w:tabs>
          <w:tab w:val="num" w:pos="3827"/>
        </w:tabs>
        <w:ind w:left="3827" w:hanging="1276"/>
      </w:pPr>
      <w:rPr>
        <w:rFonts w:hint="eastAsia"/>
      </w:rPr>
    </w:lvl>
    <w:lvl w:ilvl="7">
      <w:start w:val="1"/>
      <w:numFmt w:val="decimal"/>
      <w:lvlText w:val="%1.%2.%3.%4.%5.%6.%7.%8"/>
      <w:lvlJc w:val="left"/>
      <w:pPr>
        <w:tabs>
          <w:tab w:val="num" w:pos="4394"/>
        </w:tabs>
        <w:ind w:left="4394" w:hanging="1418"/>
      </w:pPr>
      <w:rPr>
        <w:rFonts w:hint="eastAsia"/>
      </w:rPr>
    </w:lvl>
    <w:lvl w:ilvl="8">
      <w:start w:val="1"/>
      <w:numFmt w:val="decimal"/>
      <w:lvlText w:val="%1.%2.%3.%4.%5.%6.%7.%8.%9"/>
      <w:lvlJc w:val="left"/>
      <w:pPr>
        <w:tabs>
          <w:tab w:val="num" w:pos="5102"/>
        </w:tabs>
        <w:ind w:left="5102" w:hanging="1700"/>
      </w:pPr>
      <w:rPr>
        <w:rFonts w:hint="eastAsia"/>
      </w:rPr>
    </w:lvl>
  </w:abstractNum>
  <w:abstractNum w:abstractNumId="15" w15:restartNumberingAfterBreak="0">
    <w:nsid w:val="56AF4192"/>
    <w:multiLevelType w:val="multilevel"/>
    <w:tmpl w:val="56AF4192"/>
    <w:lvl w:ilvl="0">
      <w:start w:val="1"/>
      <w:numFmt w:val="decimal"/>
      <w:suff w:val="space"/>
      <w:lvlText w:val="%1"/>
      <w:lvlJc w:val="left"/>
      <w:pPr>
        <w:ind w:left="0" w:firstLine="0"/>
      </w:pPr>
      <w:rPr>
        <w:rFonts w:hint="eastAsia"/>
      </w:rPr>
    </w:lvl>
    <w:lvl w:ilvl="1">
      <w:start w:val="1"/>
      <w:numFmt w:val="decimal"/>
      <w:suff w:val="space"/>
      <w:lvlText w:val="%1.%2"/>
      <w:lvlJc w:val="left"/>
      <w:pPr>
        <w:ind w:left="0" w:firstLine="0"/>
      </w:pPr>
      <w:rPr>
        <w:rFonts w:hint="eastAsia"/>
        <w:b w:val="0"/>
        <w:bCs w:val="0"/>
        <w:i w:val="0"/>
        <w:iCs w:val="0"/>
        <w:caps w:val="0"/>
        <w:smallCaps w:val="0"/>
        <w:strike w:val="0"/>
        <w:dstrike w:val="0"/>
        <w:outline w:val="0"/>
        <w:shadow w:val="0"/>
        <w:emboss w:val="0"/>
        <w:imprint w:val="0"/>
        <w:vanish w:val="0"/>
        <w:spacing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2">
      <w:start w:val="1"/>
      <w:numFmt w:val="decimal"/>
      <w:suff w:val="space"/>
      <w:lvlText w:val="%1.%2.%3"/>
      <w:lvlJc w:val="left"/>
      <w:pPr>
        <w:ind w:left="0" w:firstLine="0"/>
      </w:pPr>
      <w:rPr>
        <w:rFonts w:hint="eastAsia"/>
      </w:rPr>
    </w:lvl>
    <w:lvl w:ilvl="3">
      <w:start w:val="1"/>
      <w:numFmt w:val="decimal"/>
      <w:pStyle w:val="4"/>
      <w:suff w:val="space"/>
      <w:lvlText w:val="%1.%2.%3.%4"/>
      <w:lvlJc w:val="left"/>
      <w:pPr>
        <w:ind w:left="0" w:firstLine="0"/>
      </w:pPr>
      <w:rPr>
        <w:rFonts w:hint="eastAsia"/>
        <w:sz w:val="24"/>
        <w:szCs w:val="24"/>
      </w:rPr>
    </w:lvl>
    <w:lvl w:ilvl="4">
      <w:start w:val="1"/>
      <w:numFmt w:val="decimal"/>
      <w:pStyle w:val="5"/>
      <w:lvlText w:val="%1.%2.%3.%4.%5"/>
      <w:lvlJc w:val="left"/>
      <w:pPr>
        <w:tabs>
          <w:tab w:val="left" w:pos="0"/>
        </w:tabs>
        <w:ind w:left="0" w:firstLine="0"/>
      </w:pPr>
      <w:rPr>
        <w:rFonts w:hint="eastAsia"/>
      </w:rPr>
    </w:lvl>
    <w:lvl w:ilvl="5">
      <w:start w:val="1"/>
      <w:numFmt w:val="decimal"/>
      <w:pStyle w:val="6"/>
      <w:lvlText w:val="%1.%2.%3.%4.%5.%6"/>
      <w:lvlJc w:val="left"/>
      <w:pPr>
        <w:tabs>
          <w:tab w:val="left" w:pos="0"/>
        </w:tabs>
        <w:ind w:left="0" w:firstLine="0"/>
      </w:pPr>
      <w:rPr>
        <w:rFonts w:hint="eastAsia"/>
      </w:rPr>
    </w:lvl>
    <w:lvl w:ilvl="6">
      <w:start w:val="1"/>
      <w:numFmt w:val="decimal"/>
      <w:pStyle w:val="7"/>
      <w:lvlText w:val="%1.%2.%3.%4.%5.%6.%7"/>
      <w:lvlJc w:val="left"/>
      <w:pPr>
        <w:tabs>
          <w:tab w:val="left" w:pos="0"/>
        </w:tabs>
        <w:ind w:left="0" w:firstLine="0"/>
      </w:pPr>
      <w:rPr>
        <w:rFonts w:hint="default"/>
      </w:rPr>
    </w:lvl>
    <w:lvl w:ilvl="7">
      <w:start w:val="1"/>
      <w:numFmt w:val="decimal"/>
      <w:pStyle w:val="8"/>
      <w:lvlText w:val="%1.%2.%3.%4.%5.%6.%7.%8"/>
      <w:lvlJc w:val="left"/>
      <w:pPr>
        <w:tabs>
          <w:tab w:val="left" w:pos="0"/>
        </w:tabs>
        <w:ind w:left="0" w:firstLine="0"/>
      </w:pPr>
      <w:rPr>
        <w:rFonts w:hint="eastAsia"/>
      </w:rPr>
    </w:lvl>
    <w:lvl w:ilvl="8">
      <w:start w:val="1"/>
      <w:numFmt w:val="decimal"/>
      <w:pStyle w:val="9"/>
      <w:lvlText w:val="%1.%2.%3.%4.%5.%6.%7.%8.%9"/>
      <w:lvlJc w:val="left"/>
      <w:pPr>
        <w:tabs>
          <w:tab w:val="left" w:pos="0"/>
        </w:tabs>
        <w:ind w:left="0" w:firstLine="0"/>
      </w:pPr>
      <w:rPr>
        <w:rFonts w:hint="eastAsia"/>
      </w:rPr>
    </w:lvl>
  </w:abstractNum>
  <w:abstractNum w:abstractNumId="16" w15:restartNumberingAfterBreak="0">
    <w:nsid w:val="63520BF7"/>
    <w:multiLevelType w:val="hybridMultilevel"/>
    <w:tmpl w:val="69F6765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63546429"/>
    <w:multiLevelType w:val="multilevel"/>
    <w:tmpl w:val="FE4653A2"/>
    <w:lvl w:ilvl="0">
      <w:start w:val="1"/>
      <w:numFmt w:val="decimal"/>
      <w:pStyle w:val="1"/>
      <w:lvlText w:val="%1"/>
      <w:lvlJc w:val="left"/>
      <w:pPr>
        <w:tabs>
          <w:tab w:val="num" w:pos="432"/>
        </w:tabs>
        <w:ind w:left="432" w:hanging="432"/>
      </w:pPr>
      <w:rPr>
        <w:rFonts w:hint="eastAsia"/>
      </w:rPr>
    </w:lvl>
    <w:lvl w:ilvl="1">
      <w:start w:val="1"/>
      <w:numFmt w:val="decimal"/>
      <w:pStyle w:val="2"/>
      <w:lvlText w:val="%1.%2"/>
      <w:lvlJc w:val="left"/>
      <w:pPr>
        <w:tabs>
          <w:tab w:val="num" w:pos="576"/>
        </w:tabs>
        <w:ind w:left="576" w:hanging="576"/>
      </w:pPr>
      <w:rPr>
        <w:rFonts w:hint="eastAsia"/>
      </w:rPr>
    </w:lvl>
    <w:lvl w:ilvl="2">
      <w:start w:val="1"/>
      <w:numFmt w:val="decimal"/>
      <w:pStyle w:val="3"/>
      <w:lvlText w:val="%1.%2.%3"/>
      <w:lvlJc w:val="left"/>
      <w:pPr>
        <w:tabs>
          <w:tab w:val="num" w:pos="720"/>
        </w:tabs>
        <w:ind w:left="720" w:hanging="720"/>
      </w:pPr>
      <w:rPr>
        <w:rFonts w:hint="eastAsia"/>
      </w:rPr>
    </w:lvl>
    <w:lvl w:ilvl="3">
      <w:start w:val="1"/>
      <w:numFmt w:val="decimal"/>
      <w:lvlText w:val="%4."/>
      <w:lvlJc w:val="left"/>
      <w:pPr>
        <w:tabs>
          <w:tab w:val="num" w:pos="567"/>
        </w:tabs>
        <w:ind w:left="936" w:hanging="680"/>
      </w:pPr>
      <w:rPr>
        <w:rFonts w:hint="eastAsia"/>
      </w:rPr>
    </w:lvl>
    <w:lvl w:ilvl="4">
      <w:start w:val="1"/>
      <w:numFmt w:val="decimal"/>
      <w:lvlText w:val="%5）"/>
      <w:lvlJc w:val="left"/>
      <w:pPr>
        <w:tabs>
          <w:tab w:val="num" w:pos="567"/>
        </w:tabs>
        <w:ind w:left="936" w:hanging="680"/>
      </w:pPr>
      <w:rPr>
        <w:rFonts w:hint="eastAsia"/>
      </w:rPr>
    </w:lvl>
    <w:lvl w:ilvl="5">
      <w:start w:val="1"/>
      <w:numFmt w:val="lowerLetter"/>
      <w:lvlText w:val="%6）"/>
      <w:lvlJc w:val="left"/>
      <w:pPr>
        <w:tabs>
          <w:tab w:val="num" w:pos="567"/>
        </w:tabs>
        <w:ind w:left="936" w:hanging="680"/>
      </w:pPr>
      <w:rPr>
        <w:rFonts w:hint="eastAsia"/>
      </w:rPr>
    </w:lvl>
    <w:lvl w:ilvl="6">
      <w:start w:val="1"/>
      <w:numFmt w:val="lowerRoman"/>
      <w:lvlText w:val="%7"/>
      <w:lvlJc w:val="left"/>
      <w:pPr>
        <w:tabs>
          <w:tab w:val="num" w:pos="567"/>
        </w:tabs>
        <w:ind w:left="936" w:hanging="680"/>
      </w:pPr>
      <w:rPr>
        <w:rFonts w:hint="default"/>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18" w15:restartNumberingAfterBreak="0">
    <w:nsid w:val="6F9C7CFF"/>
    <w:multiLevelType w:val="hybridMultilevel"/>
    <w:tmpl w:val="76983D3C"/>
    <w:lvl w:ilvl="0" w:tplc="42F62E88">
      <w:start w:val="1"/>
      <w:numFmt w:val="decimalEnclosedCircl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 w15:restartNumberingAfterBreak="0">
    <w:nsid w:val="72347E6A"/>
    <w:multiLevelType w:val="multilevel"/>
    <w:tmpl w:val="D95C4700"/>
    <w:lvl w:ilvl="0">
      <w:start w:val="1"/>
      <w:numFmt w:val="upperLetter"/>
      <w:lvlText w:val="附录%1"/>
      <w:lvlJc w:val="left"/>
      <w:pPr>
        <w:tabs>
          <w:tab w:val="num" w:pos="432"/>
        </w:tabs>
        <w:ind w:left="432" w:hanging="432"/>
      </w:pPr>
      <w:rPr>
        <w:rFonts w:hint="eastAsia"/>
      </w:rPr>
    </w:lvl>
    <w:lvl w:ilvl="1">
      <w:start w:val="1"/>
      <w:numFmt w:val="decimal"/>
      <w:lvlText w:val="%1.%2"/>
      <w:lvlJc w:val="left"/>
      <w:pPr>
        <w:tabs>
          <w:tab w:val="num" w:pos="576"/>
        </w:tabs>
        <w:ind w:left="576" w:hanging="576"/>
      </w:pPr>
      <w:rPr>
        <w:rFonts w:hint="eastAsia"/>
      </w:rPr>
    </w:lvl>
    <w:lvl w:ilvl="2">
      <w:start w:val="1"/>
      <w:numFmt w:val="decimal"/>
      <w:lvlText w:val="%1.%2.%3"/>
      <w:lvlJc w:val="left"/>
      <w:pPr>
        <w:tabs>
          <w:tab w:val="num" w:pos="720"/>
        </w:tabs>
        <w:ind w:left="720" w:hanging="720"/>
      </w:pPr>
      <w:rPr>
        <w:rFonts w:hint="eastAsia"/>
      </w:rPr>
    </w:lvl>
    <w:lvl w:ilvl="3">
      <w:start w:val="1"/>
      <w:numFmt w:val="decimal"/>
      <w:lvlText w:val="%4."/>
      <w:lvlJc w:val="left"/>
      <w:pPr>
        <w:tabs>
          <w:tab w:val="num" w:pos="567"/>
        </w:tabs>
        <w:ind w:left="936" w:hanging="680"/>
      </w:pPr>
      <w:rPr>
        <w:rFonts w:hint="eastAsia"/>
      </w:rPr>
    </w:lvl>
    <w:lvl w:ilvl="4">
      <w:start w:val="1"/>
      <w:numFmt w:val="decimal"/>
      <w:lvlText w:val="%5）"/>
      <w:lvlJc w:val="left"/>
      <w:pPr>
        <w:tabs>
          <w:tab w:val="num" w:pos="567"/>
        </w:tabs>
        <w:ind w:left="936" w:hanging="680"/>
      </w:pPr>
      <w:rPr>
        <w:rFonts w:hint="eastAsia"/>
      </w:rPr>
    </w:lvl>
    <w:lvl w:ilvl="5">
      <w:start w:val="1"/>
      <w:numFmt w:val="lowerLetter"/>
      <w:lvlText w:val="%6）"/>
      <w:lvlJc w:val="left"/>
      <w:pPr>
        <w:tabs>
          <w:tab w:val="num" w:pos="567"/>
        </w:tabs>
        <w:ind w:left="936" w:hanging="680"/>
      </w:pPr>
      <w:rPr>
        <w:rFonts w:hint="eastAsia"/>
      </w:rPr>
    </w:lvl>
    <w:lvl w:ilvl="6">
      <w:start w:val="1"/>
      <w:numFmt w:val="lowerRoman"/>
      <w:lvlText w:val="%7"/>
      <w:lvlJc w:val="left"/>
      <w:pPr>
        <w:tabs>
          <w:tab w:val="num" w:pos="567"/>
        </w:tabs>
        <w:ind w:left="936" w:hanging="680"/>
      </w:pPr>
      <w:rPr>
        <w:rFonts w:hint="default"/>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20" w15:restartNumberingAfterBreak="0">
    <w:nsid w:val="7E0E3B0E"/>
    <w:multiLevelType w:val="multilevel"/>
    <w:tmpl w:val="E62EF8F2"/>
    <w:lvl w:ilvl="0">
      <w:start w:val="1"/>
      <w:numFmt w:val="none"/>
      <w:lvlText w:val="附录A "/>
      <w:lvlJc w:val="left"/>
      <w:pPr>
        <w:tabs>
          <w:tab w:val="num" w:pos="425"/>
        </w:tabs>
        <w:ind w:left="425" w:hanging="425"/>
      </w:pPr>
      <w:rPr>
        <w:rFonts w:hint="eastAsia"/>
      </w:rPr>
    </w:lvl>
    <w:lvl w:ilvl="1">
      <w:start w:val="1"/>
      <w:numFmt w:val="decimal"/>
      <w:lvlText w:val="A.%2"/>
      <w:lvlJc w:val="left"/>
      <w:pPr>
        <w:tabs>
          <w:tab w:val="num" w:pos="992"/>
        </w:tabs>
        <w:ind w:left="992" w:hanging="567"/>
      </w:pPr>
      <w:rPr>
        <w:rFonts w:hint="eastAsia"/>
      </w:rPr>
    </w:lvl>
    <w:lvl w:ilvl="2">
      <w:start w:val="1"/>
      <w:numFmt w:val="decimal"/>
      <w:lvlText w:val="%1A.%2.%3"/>
      <w:lvlJc w:val="left"/>
      <w:pPr>
        <w:tabs>
          <w:tab w:val="num" w:pos="1418"/>
        </w:tabs>
        <w:ind w:left="1418" w:hanging="567"/>
      </w:pPr>
      <w:rPr>
        <w:rFonts w:hint="eastAsia"/>
      </w:rPr>
    </w:lvl>
    <w:lvl w:ilvl="3">
      <w:start w:val="1"/>
      <w:numFmt w:val="decimal"/>
      <w:lvlText w:val="%1.%2.%3.%4"/>
      <w:lvlJc w:val="left"/>
      <w:pPr>
        <w:tabs>
          <w:tab w:val="num" w:pos="1984"/>
        </w:tabs>
        <w:ind w:left="1984" w:hanging="708"/>
      </w:pPr>
      <w:rPr>
        <w:rFonts w:hint="eastAsia"/>
      </w:rPr>
    </w:lvl>
    <w:lvl w:ilvl="4">
      <w:start w:val="1"/>
      <w:numFmt w:val="decimal"/>
      <w:lvlText w:val="%1.%2.%3.%4.%5"/>
      <w:lvlJc w:val="left"/>
      <w:pPr>
        <w:tabs>
          <w:tab w:val="num" w:pos="2551"/>
        </w:tabs>
        <w:ind w:left="2551" w:hanging="850"/>
      </w:pPr>
      <w:rPr>
        <w:rFonts w:hint="eastAsia"/>
      </w:rPr>
    </w:lvl>
    <w:lvl w:ilvl="5">
      <w:start w:val="1"/>
      <w:numFmt w:val="decimal"/>
      <w:lvlText w:val="%1.%2.%3.%4.%5.%6"/>
      <w:lvlJc w:val="left"/>
      <w:pPr>
        <w:tabs>
          <w:tab w:val="num" w:pos="3260"/>
        </w:tabs>
        <w:ind w:left="3260" w:hanging="1134"/>
      </w:pPr>
      <w:rPr>
        <w:rFonts w:hint="eastAsia"/>
      </w:rPr>
    </w:lvl>
    <w:lvl w:ilvl="6">
      <w:start w:val="1"/>
      <w:numFmt w:val="decimal"/>
      <w:lvlText w:val="%1.%2.%3.%4.%5.%6.%7"/>
      <w:lvlJc w:val="left"/>
      <w:pPr>
        <w:tabs>
          <w:tab w:val="num" w:pos="3827"/>
        </w:tabs>
        <w:ind w:left="3827" w:hanging="1276"/>
      </w:pPr>
      <w:rPr>
        <w:rFonts w:hint="eastAsia"/>
      </w:rPr>
    </w:lvl>
    <w:lvl w:ilvl="7">
      <w:start w:val="1"/>
      <w:numFmt w:val="decimal"/>
      <w:lvlText w:val="%1.%2.%3.%4.%5.%6.%7.%8"/>
      <w:lvlJc w:val="left"/>
      <w:pPr>
        <w:tabs>
          <w:tab w:val="num" w:pos="4394"/>
        </w:tabs>
        <w:ind w:left="4394" w:hanging="1418"/>
      </w:pPr>
      <w:rPr>
        <w:rFonts w:hint="eastAsia"/>
      </w:rPr>
    </w:lvl>
    <w:lvl w:ilvl="8">
      <w:start w:val="1"/>
      <w:numFmt w:val="decimal"/>
      <w:lvlText w:val="%1.%2.%3.%4.%5.%6.%7.%8.%9"/>
      <w:lvlJc w:val="left"/>
      <w:pPr>
        <w:tabs>
          <w:tab w:val="num" w:pos="5102"/>
        </w:tabs>
        <w:ind w:left="5102" w:hanging="1700"/>
      </w:pPr>
      <w:rPr>
        <w:rFonts w:hint="eastAsia"/>
      </w:rPr>
    </w:lvl>
  </w:abstractNum>
  <w:num w:numId="1">
    <w:abstractNumId w:val="17"/>
  </w:num>
  <w:num w:numId="2">
    <w:abstractNumId w:val="15"/>
  </w:num>
  <w:num w:numId="3">
    <w:abstractNumId w:val="1"/>
  </w:num>
  <w:num w:numId="4">
    <w:abstractNumId w:val="0"/>
  </w:num>
  <w:num w:numId="5">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1"/>
  </w:num>
  <w:num w:numId="7">
    <w:abstractNumId w:val="9"/>
  </w:num>
  <w:num w:numId="8">
    <w:abstractNumId w:val="13"/>
  </w:num>
  <w:num w:numId="9">
    <w:abstractNumId w:val="5"/>
  </w:num>
  <w:num w:numId="10">
    <w:abstractNumId w:val="4"/>
  </w:num>
  <w:num w:numId="11">
    <w:abstractNumId w:val="19"/>
  </w:num>
  <w:num w:numId="12">
    <w:abstractNumId w:val="12"/>
  </w:num>
  <w:num w:numId="13">
    <w:abstractNumId w:val="6"/>
  </w:num>
  <w:num w:numId="14">
    <w:abstractNumId w:val="8"/>
  </w:num>
  <w:num w:numId="15">
    <w:abstractNumId w:val="10"/>
  </w:num>
  <w:num w:numId="16">
    <w:abstractNumId w:val="2"/>
  </w:num>
  <w:num w:numId="17">
    <w:abstractNumId w:val="7"/>
  </w:num>
  <w:num w:numId="18">
    <w:abstractNumId w:val="14"/>
  </w:num>
  <w:num w:numId="19">
    <w:abstractNumId w:val="20"/>
  </w:num>
  <w:num w:numId="20">
    <w:abstractNumId w:val="3"/>
  </w:num>
  <w:num w:numId="21">
    <w:abstractNumId w:val="16"/>
  </w:num>
  <w:num w:numId="22">
    <w:abstractNumId w:val="18"/>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何书熬">
    <w15:presenceInfo w15:providerId="AD" w15:userId="S-1-5-21-599213410-1187647223-2665547935-31448"/>
  </w15:person>
  <w15:person w15:author="wuyuqi (A)">
    <w15:presenceInfo w15:providerId="AD" w15:userId="S-1-5-21-147214757-305610072-1517763936-7706272"/>
  </w15:person>
  <w15:person w15:author="张勇(LFP研究所)">
    <w15:presenceInfo w15:providerId="AD" w15:userId="S-1-5-21-599213410-1187647223-2665547935-2265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bordersDoNotSurroundHeader/>
  <w:bordersDoNotSurroundFooter/>
  <w:proofState w:spelling="clean" w:grammar="clean"/>
  <w:linkStyle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trackRevisions/>
  <w:defaultTabStop w:val="420"/>
  <w:doNotHyphenateCaps/>
  <w:drawingGridHorizontalSpacing w:val="120"/>
  <w:drawingGridVerticalSpacing w:val="120"/>
  <w:displayHorizontalDrawingGridEvery w:val="0"/>
  <w:displayVerticalDrawingGridEvery w:val="3"/>
  <w:doNotUseMarginsForDrawingGridOrigin/>
  <w:drawingGridHorizontalOrigin w:val="1800"/>
  <w:drawingGridVerticalOrigin w:val="1440"/>
  <w:doNotShadeFormData/>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7246D"/>
    <w:rsid w:val="00000621"/>
    <w:rsid w:val="00001400"/>
    <w:rsid w:val="000014C1"/>
    <w:rsid w:val="000016E3"/>
    <w:rsid w:val="00002546"/>
    <w:rsid w:val="000034F8"/>
    <w:rsid w:val="00003EE8"/>
    <w:rsid w:val="000062A7"/>
    <w:rsid w:val="000077B6"/>
    <w:rsid w:val="00007AB8"/>
    <w:rsid w:val="00011325"/>
    <w:rsid w:val="000121B3"/>
    <w:rsid w:val="0001264E"/>
    <w:rsid w:val="00013D76"/>
    <w:rsid w:val="00014902"/>
    <w:rsid w:val="000150D0"/>
    <w:rsid w:val="00015988"/>
    <w:rsid w:val="00015B6F"/>
    <w:rsid w:val="00015F92"/>
    <w:rsid w:val="00016D71"/>
    <w:rsid w:val="00017172"/>
    <w:rsid w:val="0001798D"/>
    <w:rsid w:val="00020103"/>
    <w:rsid w:val="0002037D"/>
    <w:rsid w:val="00020386"/>
    <w:rsid w:val="00020F2E"/>
    <w:rsid w:val="000210C9"/>
    <w:rsid w:val="00021816"/>
    <w:rsid w:val="00022FFB"/>
    <w:rsid w:val="000233F9"/>
    <w:rsid w:val="000235C0"/>
    <w:rsid w:val="00023CC8"/>
    <w:rsid w:val="00024447"/>
    <w:rsid w:val="00025B1E"/>
    <w:rsid w:val="000262DA"/>
    <w:rsid w:val="0002643F"/>
    <w:rsid w:val="00026B63"/>
    <w:rsid w:val="000277FD"/>
    <w:rsid w:val="0003027E"/>
    <w:rsid w:val="00030E11"/>
    <w:rsid w:val="00030F49"/>
    <w:rsid w:val="0003152D"/>
    <w:rsid w:val="00031F6C"/>
    <w:rsid w:val="00033151"/>
    <w:rsid w:val="0003421C"/>
    <w:rsid w:val="000344B6"/>
    <w:rsid w:val="00034AC0"/>
    <w:rsid w:val="00036CF1"/>
    <w:rsid w:val="00036E21"/>
    <w:rsid w:val="000377A7"/>
    <w:rsid w:val="00037A43"/>
    <w:rsid w:val="0004049E"/>
    <w:rsid w:val="000412A4"/>
    <w:rsid w:val="000459FB"/>
    <w:rsid w:val="000461DB"/>
    <w:rsid w:val="000461F1"/>
    <w:rsid w:val="00046CCB"/>
    <w:rsid w:val="00047A74"/>
    <w:rsid w:val="00047B69"/>
    <w:rsid w:val="00047BA3"/>
    <w:rsid w:val="00047BF7"/>
    <w:rsid w:val="0005037D"/>
    <w:rsid w:val="00050CB3"/>
    <w:rsid w:val="00050F7D"/>
    <w:rsid w:val="00051047"/>
    <w:rsid w:val="000512B6"/>
    <w:rsid w:val="00051AAE"/>
    <w:rsid w:val="00051C45"/>
    <w:rsid w:val="0005272D"/>
    <w:rsid w:val="000528D4"/>
    <w:rsid w:val="00053C14"/>
    <w:rsid w:val="000545D2"/>
    <w:rsid w:val="00055055"/>
    <w:rsid w:val="00055592"/>
    <w:rsid w:val="000577AB"/>
    <w:rsid w:val="00060053"/>
    <w:rsid w:val="00061A91"/>
    <w:rsid w:val="00061FA2"/>
    <w:rsid w:val="00062570"/>
    <w:rsid w:val="00062B31"/>
    <w:rsid w:val="00063E82"/>
    <w:rsid w:val="00064BC6"/>
    <w:rsid w:val="00064E65"/>
    <w:rsid w:val="00066B8D"/>
    <w:rsid w:val="00070C67"/>
    <w:rsid w:val="00070F6C"/>
    <w:rsid w:val="00071E0B"/>
    <w:rsid w:val="000739FF"/>
    <w:rsid w:val="00073F44"/>
    <w:rsid w:val="0007414C"/>
    <w:rsid w:val="00074937"/>
    <w:rsid w:val="00074C79"/>
    <w:rsid w:val="00076B39"/>
    <w:rsid w:val="0007752B"/>
    <w:rsid w:val="000779C0"/>
    <w:rsid w:val="00080475"/>
    <w:rsid w:val="00080B40"/>
    <w:rsid w:val="00080E48"/>
    <w:rsid w:val="00082329"/>
    <w:rsid w:val="00082DF7"/>
    <w:rsid w:val="0008440F"/>
    <w:rsid w:val="000845E3"/>
    <w:rsid w:val="0008594D"/>
    <w:rsid w:val="000915B8"/>
    <w:rsid w:val="00091F51"/>
    <w:rsid w:val="000928A3"/>
    <w:rsid w:val="000928DE"/>
    <w:rsid w:val="00092BDE"/>
    <w:rsid w:val="0009764C"/>
    <w:rsid w:val="00097683"/>
    <w:rsid w:val="000A0F05"/>
    <w:rsid w:val="000A1C2A"/>
    <w:rsid w:val="000A24E2"/>
    <w:rsid w:val="000A44C0"/>
    <w:rsid w:val="000A4F99"/>
    <w:rsid w:val="000A54D3"/>
    <w:rsid w:val="000A5D86"/>
    <w:rsid w:val="000A6169"/>
    <w:rsid w:val="000A644E"/>
    <w:rsid w:val="000A6AC6"/>
    <w:rsid w:val="000A7982"/>
    <w:rsid w:val="000B21E0"/>
    <w:rsid w:val="000B2EA3"/>
    <w:rsid w:val="000B3B3D"/>
    <w:rsid w:val="000B7FBE"/>
    <w:rsid w:val="000C009C"/>
    <w:rsid w:val="000C16D0"/>
    <w:rsid w:val="000C1D6B"/>
    <w:rsid w:val="000C531C"/>
    <w:rsid w:val="000C6E67"/>
    <w:rsid w:val="000D0200"/>
    <w:rsid w:val="000D046C"/>
    <w:rsid w:val="000D0AC4"/>
    <w:rsid w:val="000D0B15"/>
    <w:rsid w:val="000D0BBC"/>
    <w:rsid w:val="000D2C30"/>
    <w:rsid w:val="000D6D2D"/>
    <w:rsid w:val="000E0878"/>
    <w:rsid w:val="000E4F32"/>
    <w:rsid w:val="000E590D"/>
    <w:rsid w:val="000E63AB"/>
    <w:rsid w:val="000E6B4F"/>
    <w:rsid w:val="000E7AF3"/>
    <w:rsid w:val="000F0415"/>
    <w:rsid w:val="000F0824"/>
    <w:rsid w:val="000F14AF"/>
    <w:rsid w:val="000F20D9"/>
    <w:rsid w:val="000F2A82"/>
    <w:rsid w:val="000F3EF8"/>
    <w:rsid w:val="000F4362"/>
    <w:rsid w:val="000F6511"/>
    <w:rsid w:val="000F6AC2"/>
    <w:rsid w:val="000F6BBF"/>
    <w:rsid w:val="000F7BF2"/>
    <w:rsid w:val="000F7F48"/>
    <w:rsid w:val="00100132"/>
    <w:rsid w:val="001002C4"/>
    <w:rsid w:val="001005D1"/>
    <w:rsid w:val="00100691"/>
    <w:rsid w:val="00100A62"/>
    <w:rsid w:val="0010177A"/>
    <w:rsid w:val="0010178E"/>
    <w:rsid w:val="00102A8B"/>
    <w:rsid w:val="00104FE6"/>
    <w:rsid w:val="00105A6A"/>
    <w:rsid w:val="001063EF"/>
    <w:rsid w:val="00106530"/>
    <w:rsid w:val="00106880"/>
    <w:rsid w:val="00106B36"/>
    <w:rsid w:val="00106CC3"/>
    <w:rsid w:val="00106EDA"/>
    <w:rsid w:val="0010704A"/>
    <w:rsid w:val="001103A0"/>
    <w:rsid w:val="00111EED"/>
    <w:rsid w:val="00112B90"/>
    <w:rsid w:val="00113F2E"/>
    <w:rsid w:val="001144B2"/>
    <w:rsid w:val="0011650B"/>
    <w:rsid w:val="00117334"/>
    <w:rsid w:val="00117735"/>
    <w:rsid w:val="00120224"/>
    <w:rsid w:val="00120591"/>
    <w:rsid w:val="00120608"/>
    <w:rsid w:val="00120C1D"/>
    <w:rsid w:val="0012202B"/>
    <w:rsid w:val="00122388"/>
    <w:rsid w:val="00123863"/>
    <w:rsid w:val="00123B68"/>
    <w:rsid w:val="00123FB2"/>
    <w:rsid w:val="00124B65"/>
    <w:rsid w:val="001257AF"/>
    <w:rsid w:val="0012605F"/>
    <w:rsid w:val="00126D98"/>
    <w:rsid w:val="00127444"/>
    <w:rsid w:val="001279D8"/>
    <w:rsid w:val="00131901"/>
    <w:rsid w:val="001322E0"/>
    <w:rsid w:val="001366F5"/>
    <w:rsid w:val="001370A5"/>
    <w:rsid w:val="001374C4"/>
    <w:rsid w:val="0013766A"/>
    <w:rsid w:val="00140F2D"/>
    <w:rsid w:val="00141934"/>
    <w:rsid w:val="00141FF4"/>
    <w:rsid w:val="00142171"/>
    <w:rsid w:val="00142764"/>
    <w:rsid w:val="001428ED"/>
    <w:rsid w:val="00143DB6"/>
    <w:rsid w:val="001448A2"/>
    <w:rsid w:val="00150828"/>
    <w:rsid w:val="00152B4F"/>
    <w:rsid w:val="00153D93"/>
    <w:rsid w:val="00154126"/>
    <w:rsid w:val="00154FA6"/>
    <w:rsid w:val="001551DB"/>
    <w:rsid w:val="0015530B"/>
    <w:rsid w:val="00155DC8"/>
    <w:rsid w:val="001564DD"/>
    <w:rsid w:val="00160677"/>
    <w:rsid w:val="0016526E"/>
    <w:rsid w:val="0016599F"/>
    <w:rsid w:val="001667B4"/>
    <w:rsid w:val="00166C1B"/>
    <w:rsid w:val="00167E85"/>
    <w:rsid w:val="00170683"/>
    <w:rsid w:val="001712CE"/>
    <w:rsid w:val="001715A0"/>
    <w:rsid w:val="00173000"/>
    <w:rsid w:val="00173972"/>
    <w:rsid w:val="00173CC0"/>
    <w:rsid w:val="00174201"/>
    <w:rsid w:val="00174FCD"/>
    <w:rsid w:val="00176292"/>
    <w:rsid w:val="00176C70"/>
    <w:rsid w:val="001803AD"/>
    <w:rsid w:val="001809B1"/>
    <w:rsid w:val="00181637"/>
    <w:rsid w:val="00182FEF"/>
    <w:rsid w:val="00183806"/>
    <w:rsid w:val="00183F4E"/>
    <w:rsid w:val="00185234"/>
    <w:rsid w:val="0018698C"/>
    <w:rsid w:val="00187191"/>
    <w:rsid w:val="001871F1"/>
    <w:rsid w:val="001878B0"/>
    <w:rsid w:val="00187C0D"/>
    <w:rsid w:val="00187CFC"/>
    <w:rsid w:val="00190C51"/>
    <w:rsid w:val="001925DF"/>
    <w:rsid w:val="00192783"/>
    <w:rsid w:val="00192DA9"/>
    <w:rsid w:val="00192E35"/>
    <w:rsid w:val="00193737"/>
    <w:rsid w:val="001948CE"/>
    <w:rsid w:val="00194EE8"/>
    <w:rsid w:val="0019604C"/>
    <w:rsid w:val="001968A5"/>
    <w:rsid w:val="00196BFD"/>
    <w:rsid w:val="001A188D"/>
    <w:rsid w:val="001A190F"/>
    <w:rsid w:val="001A1DEB"/>
    <w:rsid w:val="001A1E41"/>
    <w:rsid w:val="001A44A1"/>
    <w:rsid w:val="001A45B2"/>
    <w:rsid w:val="001A4B63"/>
    <w:rsid w:val="001A54EF"/>
    <w:rsid w:val="001A6914"/>
    <w:rsid w:val="001A7D27"/>
    <w:rsid w:val="001B0C46"/>
    <w:rsid w:val="001B11C7"/>
    <w:rsid w:val="001B235D"/>
    <w:rsid w:val="001B3966"/>
    <w:rsid w:val="001B476D"/>
    <w:rsid w:val="001B48B0"/>
    <w:rsid w:val="001B4D19"/>
    <w:rsid w:val="001B6011"/>
    <w:rsid w:val="001B6B48"/>
    <w:rsid w:val="001B6CA9"/>
    <w:rsid w:val="001C05C9"/>
    <w:rsid w:val="001C08C7"/>
    <w:rsid w:val="001C1B32"/>
    <w:rsid w:val="001C22DE"/>
    <w:rsid w:val="001C2C60"/>
    <w:rsid w:val="001C38BC"/>
    <w:rsid w:val="001C5A0A"/>
    <w:rsid w:val="001C603E"/>
    <w:rsid w:val="001C6262"/>
    <w:rsid w:val="001C6B45"/>
    <w:rsid w:val="001C6EA9"/>
    <w:rsid w:val="001C7B77"/>
    <w:rsid w:val="001D0068"/>
    <w:rsid w:val="001D04F8"/>
    <w:rsid w:val="001D09A0"/>
    <w:rsid w:val="001D2B65"/>
    <w:rsid w:val="001D2D72"/>
    <w:rsid w:val="001D4121"/>
    <w:rsid w:val="001D5405"/>
    <w:rsid w:val="001D5E86"/>
    <w:rsid w:val="001D6434"/>
    <w:rsid w:val="001D66CE"/>
    <w:rsid w:val="001D6B74"/>
    <w:rsid w:val="001D711E"/>
    <w:rsid w:val="001D7520"/>
    <w:rsid w:val="001D7C7C"/>
    <w:rsid w:val="001E0158"/>
    <w:rsid w:val="001E0BE4"/>
    <w:rsid w:val="001E1204"/>
    <w:rsid w:val="001E130A"/>
    <w:rsid w:val="001E1D7A"/>
    <w:rsid w:val="001E33FA"/>
    <w:rsid w:val="001E3F45"/>
    <w:rsid w:val="001F0028"/>
    <w:rsid w:val="001F0543"/>
    <w:rsid w:val="001F05E2"/>
    <w:rsid w:val="001F0F58"/>
    <w:rsid w:val="001F1577"/>
    <w:rsid w:val="001F1F17"/>
    <w:rsid w:val="001F4804"/>
    <w:rsid w:val="001F54CE"/>
    <w:rsid w:val="001F64B7"/>
    <w:rsid w:val="001F6720"/>
    <w:rsid w:val="001F70D5"/>
    <w:rsid w:val="002005DA"/>
    <w:rsid w:val="00201006"/>
    <w:rsid w:val="00203253"/>
    <w:rsid w:val="0020393E"/>
    <w:rsid w:val="00204031"/>
    <w:rsid w:val="0020418F"/>
    <w:rsid w:val="00205C9E"/>
    <w:rsid w:val="00206E17"/>
    <w:rsid w:val="00210041"/>
    <w:rsid w:val="0021115C"/>
    <w:rsid w:val="00211A55"/>
    <w:rsid w:val="002127F9"/>
    <w:rsid w:val="00213EA1"/>
    <w:rsid w:val="00214A50"/>
    <w:rsid w:val="0021596D"/>
    <w:rsid w:val="00216030"/>
    <w:rsid w:val="0021740A"/>
    <w:rsid w:val="00220080"/>
    <w:rsid w:val="00220604"/>
    <w:rsid w:val="00221BF6"/>
    <w:rsid w:val="00221D45"/>
    <w:rsid w:val="002221B0"/>
    <w:rsid w:val="002238BA"/>
    <w:rsid w:val="00223D34"/>
    <w:rsid w:val="00224723"/>
    <w:rsid w:val="00224937"/>
    <w:rsid w:val="00224E41"/>
    <w:rsid w:val="00225674"/>
    <w:rsid w:val="00226FC0"/>
    <w:rsid w:val="002271D2"/>
    <w:rsid w:val="0022783B"/>
    <w:rsid w:val="0022790F"/>
    <w:rsid w:val="002279B1"/>
    <w:rsid w:val="00227A49"/>
    <w:rsid w:val="002310FC"/>
    <w:rsid w:val="002315CC"/>
    <w:rsid w:val="00231D11"/>
    <w:rsid w:val="0023216B"/>
    <w:rsid w:val="00233314"/>
    <w:rsid w:val="002338B7"/>
    <w:rsid w:val="0023464F"/>
    <w:rsid w:val="00234C97"/>
    <w:rsid w:val="002354C3"/>
    <w:rsid w:val="002358FC"/>
    <w:rsid w:val="00235E1A"/>
    <w:rsid w:val="0024021F"/>
    <w:rsid w:val="0024253B"/>
    <w:rsid w:val="00242A17"/>
    <w:rsid w:val="00243328"/>
    <w:rsid w:val="002433EC"/>
    <w:rsid w:val="00243E1A"/>
    <w:rsid w:val="00244634"/>
    <w:rsid w:val="00244DE4"/>
    <w:rsid w:val="00244EB4"/>
    <w:rsid w:val="0024514A"/>
    <w:rsid w:val="002461F8"/>
    <w:rsid w:val="002464E7"/>
    <w:rsid w:val="00246CF1"/>
    <w:rsid w:val="00252C29"/>
    <w:rsid w:val="002542CE"/>
    <w:rsid w:val="00254D95"/>
    <w:rsid w:val="0025568A"/>
    <w:rsid w:val="002563FD"/>
    <w:rsid w:val="00256FB4"/>
    <w:rsid w:val="00257312"/>
    <w:rsid w:val="00260EE3"/>
    <w:rsid w:val="00261245"/>
    <w:rsid w:val="00261349"/>
    <w:rsid w:val="002628FE"/>
    <w:rsid w:val="002638CB"/>
    <w:rsid w:val="00263CEB"/>
    <w:rsid w:val="002645B1"/>
    <w:rsid w:val="00264E95"/>
    <w:rsid w:val="00264FEF"/>
    <w:rsid w:val="00265CD6"/>
    <w:rsid w:val="00265E9C"/>
    <w:rsid w:val="0026724D"/>
    <w:rsid w:val="002674D6"/>
    <w:rsid w:val="00267871"/>
    <w:rsid w:val="00267ACE"/>
    <w:rsid w:val="002701C2"/>
    <w:rsid w:val="00270AF4"/>
    <w:rsid w:val="00271995"/>
    <w:rsid w:val="0027508E"/>
    <w:rsid w:val="0027558E"/>
    <w:rsid w:val="002805A1"/>
    <w:rsid w:val="00280730"/>
    <w:rsid w:val="002835C8"/>
    <w:rsid w:val="00283922"/>
    <w:rsid w:val="00283A35"/>
    <w:rsid w:val="0028477E"/>
    <w:rsid w:val="00285604"/>
    <w:rsid w:val="002861C3"/>
    <w:rsid w:val="00286714"/>
    <w:rsid w:val="0028687A"/>
    <w:rsid w:val="00287F53"/>
    <w:rsid w:val="00290826"/>
    <w:rsid w:val="00290EA0"/>
    <w:rsid w:val="00291AE3"/>
    <w:rsid w:val="002925AC"/>
    <w:rsid w:val="002926F5"/>
    <w:rsid w:val="00293B49"/>
    <w:rsid w:val="00295F8F"/>
    <w:rsid w:val="002A0CC5"/>
    <w:rsid w:val="002A0E42"/>
    <w:rsid w:val="002A1F69"/>
    <w:rsid w:val="002A2136"/>
    <w:rsid w:val="002A2370"/>
    <w:rsid w:val="002A2FAD"/>
    <w:rsid w:val="002A38F0"/>
    <w:rsid w:val="002A3A21"/>
    <w:rsid w:val="002A6758"/>
    <w:rsid w:val="002A75C3"/>
    <w:rsid w:val="002A798A"/>
    <w:rsid w:val="002B067B"/>
    <w:rsid w:val="002B13BA"/>
    <w:rsid w:val="002B1B8F"/>
    <w:rsid w:val="002B30BA"/>
    <w:rsid w:val="002B3DE9"/>
    <w:rsid w:val="002B4027"/>
    <w:rsid w:val="002B5569"/>
    <w:rsid w:val="002B58EE"/>
    <w:rsid w:val="002B7EA7"/>
    <w:rsid w:val="002C0CCC"/>
    <w:rsid w:val="002C0D71"/>
    <w:rsid w:val="002C17A9"/>
    <w:rsid w:val="002C1D1F"/>
    <w:rsid w:val="002C3AD1"/>
    <w:rsid w:val="002C43C2"/>
    <w:rsid w:val="002C58C0"/>
    <w:rsid w:val="002C59DE"/>
    <w:rsid w:val="002C5B85"/>
    <w:rsid w:val="002C5CAF"/>
    <w:rsid w:val="002C5F4F"/>
    <w:rsid w:val="002C60AD"/>
    <w:rsid w:val="002C6B08"/>
    <w:rsid w:val="002C71C7"/>
    <w:rsid w:val="002C72D3"/>
    <w:rsid w:val="002C798F"/>
    <w:rsid w:val="002D03BA"/>
    <w:rsid w:val="002D07FB"/>
    <w:rsid w:val="002D3D9B"/>
    <w:rsid w:val="002D3DDA"/>
    <w:rsid w:val="002D4072"/>
    <w:rsid w:val="002D4CB3"/>
    <w:rsid w:val="002D4CD7"/>
    <w:rsid w:val="002E0595"/>
    <w:rsid w:val="002E0C63"/>
    <w:rsid w:val="002E0D35"/>
    <w:rsid w:val="002E12FF"/>
    <w:rsid w:val="002E1C4C"/>
    <w:rsid w:val="002E1EC1"/>
    <w:rsid w:val="002E3731"/>
    <w:rsid w:val="002E5CDA"/>
    <w:rsid w:val="002E5D94"/>
    <w:rsid w:val="002E6425"/>
    <w:rsid w:val="002E6663"/>
    <w:rsid w:val="002E7D17"/>
    <w:rsid w:val="002F0068"/>
    <w:rsid w:val="002F060A"/>
    <w:rsid w:val="002F14EC"/>
    <w:rsid w:val="002F1F7B"/>
    <w:rsid w:val="002F21F5"/>
    <w:rsid w:val="002F27AA"/>
    <w:rsid w:val="002F2EA2"/>
    <w:rsid w:val="002F35F9"/>
    <w:rsid w:val="002F3B36"/>
    <w:rsid w:val="002F5DE7"/>
    <w:rsid w:val="002F6E58"/>
    <w:rsid w:val="002F7363"/>
    <w:rsid w:val="0030053A"/>
    <w:rsid w:val="00301B81"/>
    <w:rsid w:val="00301ECF"/>
    <w:rsid w:val="00301FB9"/>
    <w:rsid w:val="0030213F"/>
    <w:rsid w:val="00302AA8"/>
    <w:rsid w:val="00304623"/>
    <w:rsid w:val="00305CB0"/>
    <w:rsid w:val="00306407"/>
    <w:rsid w:val="003067B1"/>
    <w:rsid w:val="003077B5"/>
    <w:rsid w:val="00307CA8"/>
    <w:rsid w:val="00310BDA"/>
    <w:rsid w:val="00310DE1"/>
    <w:rsid w:val="0031174A"/>
    <w:rsid w:val="003118F4"/>
    <w:rsid w:val="00313323"/>
    <w:rsid w:val="00313335"/>
    <w:rsid w:val="003134CC"/>
    <w:rsid w:val="0031438F"/>
    <w:rsid w:val="0031455C"/>
    <w:rsid w:val="00314F2A"/>
    <w:rsid w:val="003152F0"/>
    <w:rsid w:val="00316436"/>
    <w:rsid w:val="0031653F"/>
    <w:rsid w:val="003168FD"/>
    <w:rsid w:val="003208B5"/>
    <w:rsid w:val="003214AE"/>
    <w:rsid w:val="00321BB6"/>
    <w:rsid w:val="00322D52"/>
    <w:rsid w:val="0032364C"/>
    <w:rsid w:val="00325A8A"/>
    <w:rsid w:val="00326543"/>
    <w:rsid w:val="0032720B"/>
    <w:rsid w:val="00327F54"/>
    <w:rsid w:val="00330028"/>
    <w:rsid w:val="00330484"/>
    <w:rsid w:val="0033157E"/>
    <w:rsid w:val="003322AF"/>
    <w:rsid w:val="00332C7A"/>
    <w:rsid w:val="00334C4F"/>
    <w:rsid w:val="00335090"/>
    <w:rsid w:val="003364A4"/>
    <w:rsid w:val="00336911"/>
    <w:rsid w:val="003379CF"/>
    <w:rsid w:val="00337B72"/>
    <w:rsid w:val="00340609"/>
    <w:rsid w:val="00340E1A"/>
    <w:rsid w:val="0034173A"/>
    <w:rsid w:val="00341D96"/>
    <w:rsid w:val="003437FF"/>
    <w:rsid w:val="00343BA2"/>
    <w:rsid w:val="00343C19"/>
    <w:rsid w:val="00344143"/>
    <w:rsid w:val="00344B33"/>
    <w:rsid w:val="00345189"/>
    <w:rsid w:val="00345757"/>
    <w:rsid w:val="00345854"/>
    <w:rsid w:val="00346067"/>
    <w:rsid w:val="00346B91"/>
    <w:rsid w:val="00347D5C"/>
    <w:rsid w:val="003521F1"/>
    <w:rsid w:val="0035260E"/>
    <w:rsid w:val="00352BFB"/>
    <w:rsid w:val="00352E4A"/>
    <w:rsid w:val="00354C1A"/>
    <w:rsid w:val="00354EDE"/>
    <w:rsid w:val="00355024"/>
    <w:rsid w:val="0035513F"/>
    <w:rsid w:val="00355524"/>
    <w:rsid w:val="00356577"/>
    <w:rsid w:val="003611D9"/>
    <w:rsid w:val="0036241E"/>
    <w:rsid w:val="00362534"/>
    <w:rsid w:val="003625F8"/>
    <w:rsid w:val="003646F4"/>
    <w:rsid w:val="0036473D"/>
    <w:rsid w:val="00364AA3"/>
    <w:rsid w:val="00364BCC"/>
    <w:rsid w:val="00364EA2"/>
    <w:rsid w:val="0036791A"/>
    <w:rsid w:val="00367C3D"/>
    <w:rsid w:val="00367DC2"/>
    <w:rsid w:val="00370438"/>
    <w:rsid w:val="0037093A"/>
    <w:rsid w:val="00370BFB"/>
    <w:rsid w:val="00370F53"/>
    <w:rsid w:val="00371C32"/>
    <w:rsid w:val="00373E8C"/>
    <w:rsid w:val="0037542E"/>
    <w:rsid w:val="003756FD"/>
    <w:rsid w:val="00377B61"/>
    <w:rsid w:val="00380FF1"/>
    <w:rsid w:val="00381829"/>
    <w:rsid w:val="003820D0"/>
    <w:rsid w:val="00383C6C"/>
    <w:rsid w:val="00384E73"/>
    <w:rsid w:val="0038530A"/>
    <w:rsid w:val="003854AA"/>
    <w:rsid w:val="003854CF"/>
    <w:rsid w:val="00385EEB"/>
    <w:rsid w:val="0038672B"/>
    <w:rsid w:val="00392AD5"/>
    <w:rsid w:val="00393548"/>
    <w:rsid w:val="00393C67"/>
    <w:rsid w:val="003A1E15"/>
    <w:rsid w:val="003A2CAD"/>
    <w:rsid w:val="003A2CF8"/>
    <w:rsid w:val="003A2F78"/>
    <w:rsid w:val="003A3228"/>
    <w:rsid w:val="003A3298"/>
    <w:rsid w:val="003A535F"/>
    <w:rsid w:val="003A5EB7"/>
    <w:rsid w:val="003A614A"/>
    <w:rsid w:val="003A63DB"/>
    <w:rsid w:val="003A7562"/>
    <w:rsid w:val="003A7A6E"/>
    <w:rsid w:val="003B061C"/>
    <w:rsid w:val="003B21A4"/>
    <w:rsid w:val="003B2C73"/>
    <w:rsid w:val="003B3C1B"/>
    <w:rsid w:val="003B4C77"/>
    <w:rsid w:val="003B53C6"/>
    <w:rsid w:val="003B58D1"/>
    <w:rsid w:val="003B69AA"/>
    <w:rsid w:val="003B6B2A"/>
    <w:rsid w:val="003B6EBB"/>
    <w:rsid w:val="003B6FD8"/>
    <w:rsid w:val="003B74D2"/>
    <w:rsid w:val="003B7E6D"/>
    <w:rsid w:val="003C0399"/>
    <w:rsid w:val="003C03C9"/>
    <w:rsid w:val="003C070A"/>
    <w:rsid w:val="003C126B"/>
    <w:rsid w:val="003C18CD"/>
    <w:rsid w:val="003C1CC7"/>
    <w:rsid w:val="003C22F4"/>
    <w:rsid w:val="003C353C"/>
    <w:rsid w:val="003C39D4"/>
    <w:rsid w:val="003C4736"/>
    <w:rsid w:val="003C4A03"/>
    <w:rsid w:val="003C4E39"/>
    <w:rsid w:val="003C616E"/>
    <w:rsid w:val="003C7D0F"/>
    <w:rsid w:val="003D0325"/>
    <w:rsid w:val="003D033B"/>
    <w:rsid w:val="003D067A"/>
    <w:rsid w:val="003D11F0"/>
    <w:rsid w:val="003D19DA"/>
    <w:rsid w:val="003D2B0F"/>
    <w:rsid w:val="003D2B51"/>
    <w:rsid w:val="003D33FC"/>
    <w:rsid w:val="003D507C"/>
    <w:rsid w:val="003D5EB3"/>
    <w:rsid w:val="003D6BC7"/>
    <w:rsid w:val="003E14BC"/>
    <w:rsid w:val="003E3CC6"/>
    <w:rsid w:val="003E43D8"/>
    <w:rsid w:val="003E49FF"/>
    <w:rsid w:val="003E5317"/>
    <w:rsid w:val="003E72C2"/>
    <w:rsid w:val="003E731A"/>
    <w:rsid w:val="003F032A"/>
    <w:rsid w:val="003F032E"/>
    <w:rsid w:val="003F0990"/>
    <w:rsid w:val="003F0AF5"/>
    <w:rsid w:val="003F10AA"/>
    <w:rsid w:val="003F1F9B"/>
    <w:rsid w:val="003F355F"/>
    <w:rsid w:val="003F42B8"/>
    <w:rsid w:val="003F470B"/>
    <w:rsid w:val="003F4AC3"/>
    <w:rsid w:val="003F68A2"/>
    <w:rsid w:val="003F6AAA"/>
    <w:rsid w:val="003F7151"/>
    <w:rsid w:val="003F735C"/>
    <w:rsid w:val="003F77AF"/>
    <w:rsid w:val="003F7CE7"/>
    <w:rsid w:val="003F7D73"/>
    <w:rsid w:val="004005A1"/>
    <w:rsid w:val="00401F0A"/>
    <w:rsid w:val="00402B51"/>
    <w:rsid w:val="00403DD7"/>
    <w:rsid w:val="00404379"/>
    <w:rsid w:val="00406BDA"/>
    <w:rsid w:val="00407C75"/>
    <w:rsid w:val="00407F7F"/>
    <w:rsid w:val="00411779"/>
    <w:rsid w:val="00411850"/>
    <w:rsid w:val="00411B60"/>
    <w:rsid w:val="004139D8"/>
    <w:rsid w:val="00414880"/>
    <w:rsid w:val="00415369"/>
    <w:rsid w:val="004155F2"/>
    <w:rsid w:val="0041592A"/>
    <w:rsid w:val="004168D0"/>
    <w:rsid w:val="00417B07"/>
    <w:rsid w:val="00417DD5"/>
    <w:rsid w:val="00420E97"/>
    <w:rsid w:val="00426E15"/>
    <w:rsid w:val="00427018"/>
    <w:rsid w:val="0043076D"/>
    <w:rsid w:val="004312D7"/>
    <w:rsid w:val="004316B0"/>
    <w:rsid w:val="004316C6"/>
    <w:rsid w:val="00431756"/>
    <w:rsid w:val="00432114"/>
    <w:rsid w:val="00433B23"/>
    <w:rsid w:val="00433B7F"/>
    <w:rsid w:val="00433E43"/>
    <w:rsid w:val="0043463C"/>
    <w:rsid w:val="00434AE7"/>
    <w:rsid w:val="00434B2C"/>
    <w:rsid w:val="0043510B"/>
    <w:rsid w:val="00435468"/>
    <w:rsid w:val="0043633F"/>
    <w:rsid w:val="004367B7"/>
    <w:rsid w:val="00436F56"/>
    <w:rsid w:val="00437296"/>
    <w:rsid w:val="004402D1"/>
    <w:rsid w:val="004412E8"/>
    <w:rsid w:val="00441878"/>
    <w:rsid w:val="00441F1C"/>
    <w:rsid w:val="00442FF5"/>
    <w:rsid w:val="004432B6"/>
    <w:rsid w:val="004433FE"/>
    <w:rsid w:val="00445BAA"/>
    <w:rsid w:val="00446A34"/>
    <w:rsid w:val="00446C1D"/>
    <w:rsid w:val="00450299"/>
    <w:rsid w:val="00450B47"/>
    <w:rsid w:val="00451F87"/>
    <w:rsid w:val="00452078"/>
    <w:rsid w:val="0045365F"/>
    <w:rsid w:val="00454205"/>
    <w:rsid w:val="00454644"/>
    <w:rsid w:val="00454AF2"/>
    <w:rsid w:val="00455582"/>
    <w:rsid w:val="004558E9"/>
    <w:rsid w:val="00456762"/>
    <w:rsid w:val="004604ED"/>
    <w:rsid w:val="00460703"/>
    <w:rsid w:val="00460B50"/>
    <w:rsid w:val="00461137"/>
    <w:rsid w:val="00461770"/>
    <w:rsid w:val="0046180E"/>
    <w:rsid w:val="00462026"/>
    <w:rsid w:val="0046295F"/>
    <w:rsid w:val="00462A1C"/>
    <w:rsid w:val="00463B1F"/>
    <w:rsid w:val="004641F5"/>
    <w:rsid w:val="004666C4"/>
    <w:rsid w:val="0046799C"/>
    <w:rsid w:val="00470AA1"/>
    <w:rsid w:val="00471319"/>
    <w:rsid w:val="00471FB9"/>
    <w:rsid w:val="00472394"/>
    <w:rsid w:val="004736FE"/>
    <w:rsid w:val="00474894"/>
    <w:rsid w:val="00475607"/>
    <w:rsid w:val="00475AB6"/>
    <w:rsid w:val="004808B5"/>
    <w:rsid w:val="00481911"/>
    <w:rsid w:val="00483005"/>
    <w:rsid w:val="00483042"/>
    <w:rsid w:val="00483B0C"/>
    <w:rsid w:val="00483FA3"/>
    <w:rsid w:val="00484CAD"/>
    <w:rsid w:val="004852E7"/>
    <w:rsid w:val="00485709"/>
    <w:rsid w:val="0048572B"/>
    <w:rsid w:val="00485F99"/>
    <w:rsid w:val="004862B3"/>
    <w:rsid w:val="00487D30"/>
    <w:rsid w:val="004914AA"/>
    <w:rsid w:val="0049283B"/>
    <w:rsid w:val="00494937"/>
    <w:rsid w:val="00495387"/>
    <w:rsid w:val="00495F6A"/>
    <w:rsid w:val="00497792"/>
    <w:rsid w:val="00497F6E"/>
    <w:rsid w:val="004A05E1"/>
    <w:rsid w:val="004A0786"/>
    <w:rsid w:val="004A097A"/>
    <w:rsid w:val="004A0D9D"/>
    <w:rsid w:val="004A2FB5"/>
    <w:rsid w:val="004A3B7F"/>
    <w:rsid w:val="004A495B"/>
    <w:rsid w:val="004A5C9A"/>
    <w:rsid w:val="004A6B36"/>
    <w:rsid w:val="004A7092"/>
    <w:rsid w:val="004A7437"/>
    <w:rsid w:val="004B045C"/>
    <w:rsid w:val="004B1A9C"/>
    <w:rsid w:val="004B1BC2"/>
    <w:rsid w:val="004B1F01"/>
    <w:rsid w:val="004B29D9"/>
    <w:rsid w:val="004B41C5"/>
    <w:rsid w:val="004B4569"/>
    <w:rsid w:val="004B45FE"/>
    <w:rsid w:val="004C02A8"/>
    <w:rsid w:val="004C1146"/>
    <w:rsid w:val="004C18ED"/>
    <w:rsid w:val="004C3054"/>
    <w:rsid w:val="004C42CF"/>
    <w:rsid w:val="004C47F3"/>
    <w:rsid w:val="004C6A05"/>
    <w:rsid w:val="004C76EA"/>
    <w:rsid w:val="004C7EC0"/>
    <w:rsid w:val="004D02A7"/>
    <w:rsid w:val="004D0BFB"/>
    <w:rsid w:val="004D1C7A"/>
    <w:rsid w:val="004D1D35"/>
    <w:rsid w:val="004D1D88"/>
    <w:rsid w:val="004D1DDA"/>
    <w:rsid w:val="004D20D6"/>
    <w:rsid w:val="004D29DC"/>
    <w:rsid w:val="004D353C"/>
    <w:rsid w:val="004D36E2"/>
    <w:rsid w:val="004D3960"/>
    <w:rsid w:val="004D4698"/>
    <w:rsid w:val="004D57CB"/>
    <w:rsid w:val="004D63A3"/>
    <w:rsid w:val="004D684A"/>
    <w:rsid w:val="004D6E97"/>
    <w:rsid w:val="004E06D1"/>
    <w:rsid w:val="004E0B4C"/>
    <w:rsid w:val="004E0F6E"/>
    <w:rsid w:val="004E4D83"/>
    <w:rsid w:val="004E5E0D"/>
    <w:rsid w:val="004E6444"/>
    <w:rsid w:val="004E695C"/>
    <w:rsid w:val="004E6BBB"/>
    <w:rsid w:val="004E7291"/>
    <w:rsid w:val="004E7A27"/>
    <w:rsid w:val="004F0F32"/>
    <w:rsid w:val="004F213D"/>
    <w:rsid w:val="004F2DD5"/>
    <w:rsid w:val="004F36A4"/>
    <w:rsid w:val="004F3849"/>
    <w:rsid w:val="004F4C9A"/>
    <w:rsid w:val="004F4FE9"/>
    <w:rsid w:val="004F6A2A"/>
    <w:rsid w:val="004F7AE7"/>
    <w:rsid w:val="004F7F8C"/>
    <w:rsid w:val="00501432"/>
    <w:rsid w:val="005015E0"/>
    <w:rsid w:val="00502F0F"/>
    <w:rsid w:val="00505717"/>
    <w:rsid w:val="00505DEB"/>
    <w:rsid w:val="00506050"/>
    <w:rsid w:val="00511362"/>
    <w:rsid w:val="00512A95"/>
    <w:rsid w:val="00513C88"/>
    <w:rsid w:val="005163A1"/>
    <w:rsid w:val="00516FB0"/>
    <w:rsid w:val="0052132D"/>
    <w:rsid w:val="00522710"/>
    <w:rsid w:val="0052378A"/>
    <w:rsid w:val="00523A35"/>
    <w:rsid w:val="00525244"/>
    <w:rsid w:val="00525481"/>
    <w:rsid w:val="00525D72"/>
    <w:rsid w:val="00530007"/>
    <w:rsid w:val="00530496"/>
    <w:rsid w:val="00530553"/>
    <w:rsid w:val="0053137F"/>
    <w:rsid w:val="005315BE"/>
    <w:rsid w:val="00531E14"/>
    <w:rsid w:val="005323E5"/>
    <w:rsid w:val="00533C9F"/>
    <w:rsid w:val="00533D7A"/>
    <w:rsid w:val="00534127"/>
    <w:rsid w:val="005354DE"/>
    <w:rsid w:val="00535B0D"/>
    <w:rsid w:val="005361DB"/>
    <w:rsid w:val="00536D7E"/>
    <w:rsid w:val="00536F13"/>
    <w:rsid w:val="00537B83"/>
    <w:rsid w:val="005404CE"/>
    <w:rsid w:val="00540BE1"/>
    <w:rsid w:val="00540F80"/>
    <w:rsid w:val="005422A5"/>
    <w:rsid w:val="005423BD"/>
    <w:rsid w:val="005427F7"/>
    <w:rsid w:val="00542EE6"/>
    <w:rsid w:val="0054359B"/>
    <w:rsid w:val="0054371D"/>
    <w:rsid w:val="0054394E"/>
    <w:rsid w:val="005453D3"/>
    <w:rsid w:val="0054567D"/>
    <w:rsid w:val="005472AB"/>
    <w:rsid w:val="0054753D"/>
    <w:rsid w:val="00550195"/>
    <w:rsid w:val="005522B5"/>
    <w:rsid w:val="00552B64"/>
    <w:rsid w:val="00553421"/>
    <w:rsid w:val="005534E6"/>
    <w:rsid w:val="00553670"/>
    <w:rsid w:val="00555DCE"/>
    <w:rsid w:val="0055781D"/>
    <w:rsid w:val="00557866"/>
    <w:rsid w:val="00557EBA"/>
    <w:rsid w:val="0056089C"/>
    <w:rsid w:val="00561305"/>
    <w:rsid w:val="00561B0D"/>
    <w:rsid w:val="00561CE7"/>
    <w:rsid w:val="00561FB9"/>
    <w:rsid w:val="005627ED"/>
    <w:rsid w:val="0056293D"/>
    <w:rsid w:val="0056344C"/>
    <w:rsid w:val="005641D1"/>
    <w:rsid w:val="0056438E"/>
    <w:rsid w:val="00565E92"/>
    <w:rsid w:val="0056736F"/>
    <w:rsid w:val="00567881"/>
    <w:rsid w:val="005702D4"/>
    <w:rsid w:val="00570957"/>
    <w:rsid w:val="00571253"/>
    <w:rsid w:val="0057373D"/>
    <w:rsid w:val="005743F0"/>
    <w:rsid w:val="005746E6"/>
    <w:rsid w:val="005751F2"/>
    <w:rsid w:val="005751FE"/>
    <w:rsid w:val="00575DB7"/>
    <w:rsid w:val="005769E4"/>
    <w:rsid w:val="00577E04"/>
    <w:rsid w:val="0058017A"/>
    <w:rsid w:val="00580809"/>
    <w:rsid w:val="0058194D"/>
    <w:rsid w:val="005824BA"/>
    <w:rsid w:val="005826F3"/>
    <w:rsid w:val="005843C3"/>
    <w:rsid w:val="00584922"/>
    <w:rsid w:val="0058617D"/>
    <w:rsid w:val="005865DC"/>
    <w:rsid w:val="0058735F"/>
    <w:rsid w:val="00587ABC"/>
    <w:rsid w:val="00590FF7"/>
    <w:rsid w:val="00591732"/>
    <w:rsid w:val="0059351A"/>
    <w:rsid w:val="005952E3"/>
    <w:rsid w:val="005968E4"/>
    <w:rsid w:val="00596D31"/>
    <w:rsid w:val="00597EA1"/>
    <w:rsid w:val="005A08C3"/>
    <w:rsid w:val="005A315E"/>
    <w:rsid w:val="005A3923"/>
    <w:rsid w:val="005A3DA0"/>
    <w:rsid w:val="005A41E3"/>
    <w:rsid w:val="005A5236"/>
    <w:rsid w:val="005B08FC"/>
    <w:rsid w:val="005B1BEE"/>
    <w:rsid w:val="005B372B"/>
    <w:rsid w:val="005B5273"/>
    <w:rsid w:val="005B644A"/>
    <w:rsid w:val="005B6510"/>
    <w:rsid w:val="005B6A47"/>
    <w:rsid w:val="005B732C"/>
    <w:rsid w:val="005B763C"/>
    <w:rsid w:val="005C00EB"/>
    <w:rsid w:val="005C1292"/>
    <w:rsid w:val="005C178A"/>
    <w:rsid w:val="005C2587"/>
    <w:rsid w:val="005C2C5E"/>
    <w:rsid w:val="005C2DFC"/>
    <w:rsid w:val="005C36D7"/>
    <w:rsid w:val="005C38C2"/>
    <w:rsid w:val="005C40D8"/>
    <w:rsid w:val="005C4154"/>
    <w:rsid w:val="005C416B"/>
    <w:rsid w:val="005C4E7E"/>
    <w:rsid w:val="005C5221"/>
    <w:rsid w:val="005C5837"/>
    <w:rsid w:val="005C5BE3"/>
    <w:rsid w:val="005C5ECE"/>
    <w:rsid w:val="005C60F2"/>
    <w:rsid w:val="005C6E8F"/>
    <w:rsid w:val="005D00D8"/>
    <w:rsid w:val="005D06CB"/>
    <w:rsid w:val="005D0A10"/>
    <w:rsid w:val="005D0EFC"/>
    <w:rsid w:val="005D1402"/>
    <w:rsid w:val="005D1B20"/>
    <w:rsid w:val="005D347C"/>
    <w:rsid w:val="005D35A8"/>
    <w:rsid w:val="005D5185"/>
    <w:rsid w:val="005D6588"/>
    <w:rsid w:val="005D7B93"/>
    <w:rsid w:val="005E2282"/>
    <w:rsid w:val="005E2284"/>
    <w:rsid w:val="005E243E"/>
    <w:rsid w:val="005E3484"/>
    <w:rsid w:val="005E399A"/>
    <w:rsid w:val="005E3B7C"/>
    <w:rsid w:val="005E4EDA"/>
    <w:rsid w:val="005E549A"/>
    <w:rsid w:val="005E55F3"/>
    <w:rsid w:val="005E5B0B"/>
    <w:rsid w:val="005E66AF"/>
    <w:rsid w:val="005E6F4A"/>
    <w:rsid w:val="005E6F5E"/>
    <w:rsid w:val="005E7247"/>
    <w:rsid w:val="005E7DA6"/>
    <w:rsid w:val="005F0030"/>
    <w:rsid w:val="005F0108"/>
    <w:rsid w:val="005F16B8"/>
    <w:rsid w:val="005F1CF0"/>
    <w:rsid w:val="005F1F5C"/>
    <w:rsid w:val="005F3031"/>
    <w:rsid w:val="005F3BB4"/>
    <w:rsid w:val="005F4777"/>
    <w:rsid w:val="005F57B1"/>
    <w:rsid w:val="005F7B96"/>
    <w:rsid w:val="0060037C"/>
    <w:rsid w:val="00600588"/>
    <w:rsid w:val="006010EC"/>
    <w:rsid w:val="00602E57"/>
    <w:rsid w:val="006038CE"/>
    <w:rsid w:val="00604AF7"/>
    <w:rsid w:val="00604F04"/>
    <w:rsid w:val="00606161"/>
    <w:rsid w:val="006064DC"/>
    <w:rsid w:val="00606B1A"/>
    <w:rsid w:val="0061077C"/>
    <w:rsid w:val="00610986"/>
    <w:rsid w:val="00610B67"/>
    <w:rsid w:val="00610B7B"/>
    <w:rsid w:val="00610C08"/>
    <w:rsid w:val="00610D28"/>
    <w:rsid w:val="006121D5"/>
    <w:rsid w:val="00616183"/>
    <w:rsid w:val="00620114"/>
    <w:rsid w:val="006212A2"/>
    <w:rsid w:val="00623464"/>
    <w:rsid w:val="00623FF6"/>
    <w:rsid w:val="0062414F"/>
    <w:rsid w:val="0062421F"/>
    <w:rsid w:val="0062432E"/>
    <w:rsid w:val="00624536"/>
    <w:rsid w:val="00627754"/>
    <w:rsid w:val="00627C69"/>
    <w:rsid w:val="00627D76"/>
    <w:rsid w:val="00630C37"/>
    <w:rsid w:val="0063125C"/>
    <w:rsid w:val="0063139C"/>
    <w:rsid w:val="00631929"/>
    <w:rsid w:val="00633FC9"/>
    <w:rsid w:val="00634866"/>
    <w:rsid w:val="00636B19"/>
    <w:rsid w:val="00637D9B"/>
    <w:rsid w:val="00640F1D"/>
    <w:rsid w:val="00640F4E"/>
    <w:rsid w:val="00642465"/>
    <w:rsid w:val="00642F3F"/>
    <w:rsid w:val="00644702"/>
    <w:rsid w:val="00645ABF"/>
    <w:rsid w:val="00646E9E"/>
    <w:rsid w:val="0064705E"/>
    <w:rsid w:val="00647072"/>
    <w:rsid w:val="00647506"/>
    <w:rsid w:val="006478D8"/>
    <w:rsid w:val="006519D7"/>
    <w:rsid w:val="00651A01"/>
    <w:rsid w:val="00652AED"/>
    <w:rsid w:val="00653720"/>
    <w:rsid w:val="006538F1"/>
    <w:rsid w:val="0065571B"/>
    <w:rsid w:val="00656041"/>
    <w:rsid w:val="00656FDC"/>
    <w:rsid w:val="0066021D"/>
    <w:rsid w:val="00660A27"/>
    <w:rsid w:val="00660BC2"/>
    <w:rsid w:val="00662033"/>
    <w:rsid w:val="0066294A"/>
    <w:rsid w:val="00662F93"/>
    <w:rsid w:val="0066467F"/>
    <w:rsid w:val="0066477D"/>
    <w:rsid w:val="00665257"/>
    <w:rsid w:val="00665689"/>
    <w:rsid w:val="006656DA"/>
    <w:rsid w:val="00665814"/>
    <w:rsid w:val="006658F9"/>
    <w:rsid w:val="00665D17"/>
    <w:rsid w:val="00665EDD"/>
    <w:rsid w:val="006662C2"/>
    <w:rsid w:val="00666F03"/>
    <w:rsid w:val="00667944"/>
    <w:rsid w:val="00670351"/>
    <w:rsid w:val="006706AF"/>
    <w:rsid w:val="00670AB3"/>
    <w:rsid w:val="006714C5"/>
    <w:rsid w:val="0067201E"/>
    <w:rsid w:val="0067225C"/>
    <w:rsid w:val="00672B75"/>
    <w:rsid w:val="006731A9"/>
    <w:rsid w:val="00673626"/>
    <w:rsid w:val="00674A6E"/>
    <w:rsid w:val="00675752"/>
    <w:rsid w:val="00675E29"/>
    <w:rsid w:val="00675F6B"/>
    <w:rsid w:val="00675FE0"/>
    <w:rsid w:val="00676264"/>
    <w:rsid w:val="0067630E"/>
    <w:rsid w:val="00677A36"/>
    <w:rsid w:val="0068049A"/>
    <w:rsid w:val="00680BB8"/>
    <w:rsid w:val="00681D28"/>
    <w:rsid w:val="00681D57"/>
    <w:rsid w:val="006820F9"/>
    <w:rsid w:val="00682181"/>
    <w:rsid w:val="00683008"/>
    <w:rsid w:val="006845E8"/>
    <w:rsid w:val="00685E07"/>
    <w:rsid w:val="00687F63"/>
    <w:rsid w:val="006900DF"/>
    <w:rsid w:val="00690C41"/>
    <w:rsid w:val="00690E15"/>
    <w:rsid w:val="00691457"/>
    <w:rsid w:val="00691A48"/>
    <w:rsid w:val="00692998"/>
    <w:rsid w:val="00694EA6"/>
    <w:rsid w:val="0069532C"/>
    <w:rsid w:val="00696011"/>
    <w:rsid w:val="006971E5"/>
    <w:rsid w:val="006978FE"/>
    <w:rsid w:val="006A028A"/>
    <w:rsid w:val="006A0510"/>
    <w:rsid w:val="006A067D"/>
    <w:rsid w:val="006A18A8"/>
    <w:rsid w:val="006A215E"/>
    <w:rsid w:val="006A223E"/>
    <w:rsid w:val="006A472D"/>
    <w:rsid w:val="006A48E1"/>
    <w:rsid w:val="006A7CE7"/>
    <w:rsid w:val="006A7D45"/>
    <w:rsid w:val="006B0CC8"/>
    <w:rsid w:val="006B1159"/>
    <w:rsid w:val="006B118E"/>
    <w:rsid w:val="006B2113"/>
    <w:rsid w:val="006B24CB"/>
    <w:rsid w:val="006B2685"/>
    <w:rsid w:val="006B2704"/>
    <w:rsid w:val="006B2AAB"/>
    <w:rsid w:val="006B2B75"/>
    <w:rsid w:val="006B30B1"/>
    <w:rsid w:val="006B4718"/>
    <w:rsid w:val="006B4EAD"/>
    <w:rsid w:val="006B573A"/>
    <w:rsid w:val="006B5AF6"/>
    <w:rsid w:val="006B6658"/>
    <w:rsid w:val="006C0644"/>
    <w:rsid w:val="006C27D0"/>
    <w:rsid w:val="006C28F0"/>
    <w:rsid w:val="006C3428"/>
    <w:rsid w:val="006C3A75"/>
    <w:rsid w:val="006C3D6C"/>
    <w:rsid w:val="006C4654"/>
    <w:rsid w:val="006C5950"/>
    <w:rsid w:val="006C6066"/>
    <w:rsid w:val="006D1DC4"/>
    <w:rsid w:val="006D4DF8"/>
    <w:rsid w:val="006D745F"/>
    <w:rsid w:val="006D7FAD"/>
    <w:rsid w:val="006E1F9A"/>
    <w:rsid w:val="006E2D69"/>
    <w:rsid w:val="006E315F"/>
    <w:rsid w:val="006E39E1"/>
    <w:rsid w:val="006E3C25"/>
    <w:rsid w:val="006E3CEC"/>
    <w:rsid w:val="006E424A"/>
    <w:rsid w:val="006E428B"/>
    <w:rsid w:val="006E4388"/>
    <w:rsid w:val="006E48CC"/>
    <w:rsid w:val="006E4E0E"/>
    <w:rsid w:val="006E5649"/>
    <w:rsid w:val="006E5EB6"/>
    <w:rsid w:val="006E6602"/>
    <w:rsid w:val="006E7F8D"/>
    <w:rsid w:val="006F1015"/>
    <w:rsid w:val="006F123F"/>
    <w:rsid w:val="006F1586"/>
    <w:rsid w:val="006F2688"/>
    <w:rsid w:val="006F3591"/>
    <w:rsid w:val="006F51F7"/>
    <w:rsid w:val="006F60E9"/>
    <w:rsid w:val="006F63A3"/>
    <w:rsid w:val="006F6D74"/>
    <w:rsid w:val="006F6F47"/>
    <w:rsid w:val="006F70C9"/>
    <w:rsid w:val="00701626"/>
    <w:rsid w:val="00701638"/>
    <w:rsid w:val="00701A5F"/>
    <w:rsid w:val="00703A43"/>
    <w:rsid w:val="00704D46"/>
    <w:rsid w:val="00705F9A"/>
    <w:rsid w:val="00710FD4"/>
    <w:rsid w:val="00711667"/>
    <w:rsid w:val="00711F6D"/>
    <w:rsid w:val="00712153"/>
    <w:rsid w:val="007126C5"/>
    <w:rsid w:val="00712B00"/>
    <w:rsid w:val="00712B1B"/>
    <w:rsid w:val="00712E67"/>
    <w:rsid w:val="00714C19"/>
    <w:rsid w:val="0071560E"/>
    <w:rsid w:val="00717E7E"/>
    <w:rsid w:val="00720BA8"/>
    <w:rsid w:val="00720ED9"/>
    <w:rsid w:val="00722462"/>
    <w:rsid w:val="00722532"/>
    <w:rsid w:val="00722DBB"/>
    <w:rsid w:val="0072344E"/>
    <w:rsid w:val="00723DCC"/>
    <w:rsid w:val="00724589"/>
    <w:rsid w:val="00724A31"/>
    <w:rsid w:val="00724A60"/>
    <w:rsid w:val="00724DA8"/>
    <w:rsid w:val="007254E3"/>
    <w:rsid w:val="007257A1"/>
    <w:rsid w:val="00726301"/>
    <w:rsid w:val="007273E7"/>
    <w:rsid w:val="00727B9F"/>
    <w:rsid w:val="00730023"/>
    <w:rsid w:val="0073019F"/>
    <w:rsid w:val="007305B5"/>
    <w:rsid w:val="007306A1"/>
    <w:rsid w:val="00731C51"/>
    <w:rsid w:val="0073228C"/>
    <w:rsid w:val="00732ADD"/>
    <w:rsid w:val="00732BBF"/>
    <w:rsid w:val="00733621"/>
    <w:rsid w:val="0073423B"/>
    <w:rsid w:val="0073511D"/>
    <w:rsid w:val="007353EB"/>
    <w:rsid w:val="0073541C"/>
    <w:rsid w:val="00736021"/>
    <w:rsid w:val="007362A9"/>
    <w:rsid w:val="00737D4E"/>
    <w:rsid w:val="0074088D"/>
    <w:rsid w:val="007411DD"/>
    <w:rsid w:val="00742D7A"/>
    <w:rsid w:val="0074431C"/>
    <w:rsid w:val="00744573"/>
    <w:rsid w:val="00744D46"/>
    <w:rsid w:val="00744D6D"/>
    <w:rsid w:val="00745FDF"/>
    <w:rsid w:val="00746253"/>
    <w:rsid w:val="00747778"/>
    <w:rsid w:val="00747D9E"/>
    <w:rsid w:val="0075006E"/>
    <w:rsid w:val="00750B8C"/>
    <w:rsid w:val="0075140E"/>
    <w:rsid w:val="00751512"/>
    <w:rsid w:val="007518E1"/>
    <w:rsid w:val="00753098"/>
    <w:rsid w:val="00754218"/>
    <w:rsid w:val="00754EB1"/>
    <w:rsid w:val="00755721"/>
    <w:rsid w:val="00755D8F"/>
    <w:rsid w:val="00756ED1"/>
    <w:rsid w:val="00757070"/>
    <w:rsid w:val="0075751C"/>
    <w:rsid w:val="00757C24"/>
    <w:rsid w:val="00757FB9"/>
    <w:rsid w:val="00760F1C"/>
    <w:rsid w:val="007611AD"/>
    <w:rsid w:val="00761386"/>
    <w:rsid w:val="007615E5"/>
    <w:rsid w:val="00761A55"/>
    <w:rsid w:val="00761AAE"/>
    <w:rsid w:val="00762AE9"/>
    <w:rsid w:val="0076489D"/>
    <w:rsid w:val="007648FD"/>
    <w:rsid w:val="00764F20"/>
    <w:rsid w:val="00765C57"/>
    <w:rsid w:val="007663D5"/>
    <w:rsid w:val="00766F33"/>
    <w:rsid w:val="007674D7"/>
    <w:rsid w:val="00767A2D"/>
    <w:rsid w:val="00770953"/>
    <w:rsid w:val="00771265"/>
    <w:rsid w:val="007715C0"/>
    <w:rsid w:val="00771A1E"/>
    <w:rsid w:val="00771C05"/>
    <w:rsid w:val="007720C6"/>
    <w:rsid w:val="0077216F"/>
    <w:rsid w:val="00772516"/>
    <w:rsid w:val="00774FC6"/>
    <w:rsid w:val="0077522D"/>
    <w:rsid w:val="007753C4"/>
    <w:rsid w:val="00776094"/>
    <w:rsid w:val="007761FD"/>
    <w:rsid w:val="00777BE5"/>
    <w:rsid w:val="00780CED"/>
    <w:rsid w:val="00780E07"/>
    <w:rsid w:val="00781388"/>
    <w:rsid w:val="007813DC"/>
    <w:rsid w:val="00781C3A"/>
    <w:rsid w:val="00783E6D"/>
    <w:rsid w:val="00783F7B"/>
    <w:rsid w:val="00784394"/>
    <w:rsid w:val="00784858"/>
    <w:rsid w:val="00785425"/>
    <w:rsid w:val="00785E3F"/>
    <w:rsid w:val="007864FE"/>
    <w:rsid w:val="00787932"/>
    <w:rsid w:val="00790FF1"/>
    <w:rsid w:val="00791910"/>
    <w:rsid w:val="0079345B"/>
    <w:rsid w:val="00793815"/>
    <w:rsid w:val="00793FA7"/>
    <w:rsid w:val="007944EA"/>
    <w:rsid w:val="007955FB"/>
    <w:rsid w:val="0079650B"/>
    <w:rsid w:val="007979BA"/>
    <w:rsid w:val="007A48AC"/>
    <w:rsid w:val="007A52D6"/>
    <w:rsid w:val="007A6130"/>
    <w:rsid w:val="007A6509"/>
    <w:rsid w:val="007B0158"/>
    <w:rsid w:val="007B02FD"/>
    <w:rsid w:val="007B126C"/>
    <w:rsid w:val="007B1930"/>
    <w:rsid w:val="007B2213"/>
    <w:rsid w:val="007B3665"/>
    <w:rsid w:val="007B38F6"/>
    <w:rsid w:val="007B577C"/>
    <w:rsid w:val="007B5EE7"/>
    <w:rsid w:val="007B6C80"/>
    <w:rsid w:val="007B6E2E"/>
    <w:rsid w:val="007C1569"/>
    <w:rsid w:val="007C1EAF"/>
    <w:rsid w:val="007C2FF5"/>
    <w:rsid w:val="007C323D"/>
    <w:rsid w:val="007C3361"/>
    <w:rsid w:val="007C3F21"/>
    <w:rsid w:val="007C5DD3"/>
    <w:rsid w:val="007C6222"/>
    <w:rsid w:val="007C6497"/>
    <w:rsid w:val="007C7456"/>
    <w:rsid w:val="007C7D9B"/>
    <w:rsid w:val="007D2205"/>
    <w:rsid w:val="007D2387"/>
    <w:rsid w:val="007D242D"/>
    <w:rsid w:val="007D2A76"/>
    <w:rsid w:val="007D46BF"/>
    <w:rsid w:val="007D4DA6"/>
    <w:rsid w:val="007D5DEE"/>
    <w:rsid w:val="007D6794"/>
    <w:rsid w:val="007D67DE"/>
    <w:rsid w:val="007D7154"/>
    <w:rsid w:val="007D76F4"/>
    <w:rsid w:val="007D7A87"/>
    <w:rsid w:val="007E015E"/>
    <w:rsid w:val="007E029D"/>
    <w:rsid w:val="007E19E3"/>
    <w:rsid w:val="007E1D9D"/>
    <w:rsid w:val="007E1DF7"/>
    <w:rsid w:val="007E25F4"/>
    <w:rsid w:val="007E4516"/>
    <w:rsid w:val="007E47D8"/>
    <w:rsid w:val="007E48F8"/>
    <w:rsid w:val="007E72F7"/>
    <w:rsid w:val="007F0509"/>
    <w:rsid w:val="007F2980"/>
    <w:rsid w:val="007F2EB4"/>
    <w:rsid w:val="007F436E"/>
    <w:rsid w:val="007F6410"/>
    <w:rsid w:val="008000C6"/>
    <w:rsid w:val="00800D7F"/>
    <w:rsid w:val="00803292"/>
    <w:rsid w:val="0080556E"/>
    <w:rsid w:val="008066AE"/>
    <w:rsid w:val="00806809"/>
    <w:rsid w:val="008073CA"/>
    <w:rsid w:val="00807464"/>
    <w:rsid w:val="008101A2"/>
    <w:rsid w:val="00812486"/>
    <w:rsid w:val="00813BA6"/>
    <w:rsid w:val="00813BE6"/>
    <w:rsid w:val="008143B5"/>
    <w:rsid w:val="00814B79"/>
    <w:rsid w:val="008151E7"/>
    <w:rsid w:val="00815ACF"/>
    <w:rsid w:val="00817004"/>
    <w:rsid w:val="00820192"/>
    <w:rsid w:val="00820683"/>
    <w:rsid w:val="00820733"/>
    <w:rsid w:val="0082182F"/>
    <w:rsid w:val="00822695"/>
    <w:rsid w:val="00823416"/>
    <w:rsid w:val="00823FB1"/>
    <w:rsid w:val="008241E4"/>
    <w:rsid w:val="008255DF"/>
    <w:rsid w:val="00825D2B"/>
    <w:rsid w:val="00826057"/>
    <w:rsid w:val="00826DAD"/>
    <w:rsid w:val="00827215"/>
    <w:rsid w:val="008274AD"/>
    <w:rsid w:val="008301F6"/>
    <w:rsid w:val="008307A1"/>
    <w:rsid w:val="00830940"/>
    <w:rsid w:val="00831618"/>
    <w:rsid w:val="00831DF6"/>
    <w:rsid w:val="00832523"/>
    <w:rsid w:val="008326B5"/>
    <w:rsid w:val="00832E3C"/>
    <w:rsid w:val="00833491"/>
    <w:rsid w:val="00834D43"/>
    <w:rsid w:val="00835034"/>
    <w:rsid w:val="00835AB8"/>
    <w:rsid w:val="00836241"/>
    <w:rsid w:val="0083676B"/>
    <w:rsid w:val="00837309"/>
    <w:rsid w:val="00840F97"/>
    <w:rsid w:val="0084185E"/>
    <w:rsid w:val="008420B0"/>
    <w:rsid w:val="00842D3C"/>
    <w:rsid w:val="00843682"/>
    <w:rsid w:val="00844372"/>
    <w:rsid w:val="00844ECE"/>
    <w:rsid w:val="008450D2"/>
    <w:rsid w:val="008459DC"/>
    <w:rsid w:val="0084662F"/>
    <w:rsid w:val="00846ABC"/>
    <w:rsid w:val="00846B1C"/>
    <w:rsid w:val="008474BE"/>
    <w:rsid w:val="0084768E"/>
    <w:rsid w:val="00850009"/>
    <w:rsid w:val="008500F7"/>
    <w:rsid w:val="00852801"/>
    <w:rsid w:val="00852D56"/>
    <w:rsid w:val="00853015"/>
    <w:rsid w:val="00853A56"/>
    <w:rsid w:val="00853B71"/>
    <w:rsid w:val="0085581E"/>
    <w:rsid w:val="00856C77"/>
    <w:rsid w:val="00857C5B"/>
    <w:rsid w:val="00861A1B"/>
    <w:rsid w:val="008620F7"/>
    <w:rsid w:val="00862663"/>
    <w:rsid w:val="008637F4"/>
    <w:rsid w:val="00863987"/>
    <w:rsid w:val="00863E0E"/>
    <w:rsid w:val="00863FE0"/>
    <w:rsid w:val="00866B66"/>
    <w:rsid w:val="00867162"/>
    <w:rsid w:val="00867825"/>
    <w:rsid w:val="00867866"/>
    <w:rsid w:val="008679BA"/>
    <w:rsid w:val="00870A6B"/>
    <w:rsid w:val="00871A5A"/>
    <w:rsid w:val="00872564"/>
    <w:rsid w:val="008727B5"/>
    <w:rsid w:val="008728A9"/>
    <w:rsid w:val="00873276"/>
    <w:rsid w:val="00873697"/>
    <w:rsid w:val="00873ECA"/>
    <w:rsid w:val="00875058"/>
    <w:rsid w:val="00875E85"/>
    <w:rsid w:val="00877276"/>
    <w:rsid w:val="00877FA1"/>
    <w:rsid w:val="00880D66"/>
    <w:rsid w:val="00881774"/>
    <w:rsid w:val="00881947"/>
    <w:rsid w:val="00882D54"/>
    <w:rsid w:val="00882F0C"/>
    <w:rsid w:val="00884FB9"/>
    <w:rsid w:val="008867A2"/>
    <w:rsid w:val="0088680D"/>
    <w:rsid w:val="00886E3A"/>
    <w:rsid w:val="008875E5"/>
    <w:rsid w:val="00891D89"/>
    <w:rsid w:val="0089208A"/>
    <w:rsid w:val="00892FE4"/>
    <w:rsid w:val="008931CD"/>
    <w:rsid w:val="00893E6B"/>
    <w:rsid w:val="0089768B"/>
    <w:rsid w:val="008A07C8"/>
    <w:rsid w:val="008A0B5A"/>
    <w:rsid w:val="008A11D9"/>
    <w:rsid w:val="008A1534"/>
    <w:rsid w:val="008A17E0"/>
    <w:rsid w:val="008A2015"/>
    <w:rsid w:val="008A30AB"/>
    <w:rsid w:val="008A424C"/>
    <w:rsid w:val="008A455C"/>
    <w:rsid w:val="008A4777"/>
    <w:rsid w:val="008A4992"/>
    <w:rsid w:val="008A4995"/>
    <w:rsid w:val="008A5B52"/>
    <w:rsid w:val="008A64A1"/>
    <w:rsid w:val="008A699B"/>
    <w:rsid w:val="008A6BAD"/>
    <w:rsid w:val="008A7661"/>
    <w:rsid w:val="008B0B29"/>
    <w:rsid w:val="008B14B5"/>
    <w:rsid w:val="008B16B0"/>
    <w:rsid w:val="008B24D0"/>
    <w:rsid w:val="008B2B69"/>
    <w:rsid w:val="008B395D"/>
    <w:rsid w:val="008B3CEF"/>
    <w:rsid w:val="008B79E0"/>
    <w:rsid w:val="008C0489"/>
    <w:rsid w:val="008C05A7"/>
    <w:rsid w:val="008C0C21"/>
    <w:rsid w:val="008C2E95"/>
    <w:rsid w:val="008C3C87"/>
    <w:rsid w:val="008C4159"/>
    <w:rsid w:val="008C4882"/>
    <w:rsid w:val="008C4ED9"/>
    <w:rsid w:val="008C58FF"/>
    <w:rsid w:val="008C64A3"/>
    <w:rsid w:val="008C6C1A"/>
    <w:rsid w:val="008C7508"/>
    <w:rsid w:val="008D1059"/>
    <w:rsid w:val="008D153B"/>
    <w:rsid w:val="008D157A"/>
    <w:rsid w:val="008D20C5"/>
    <w:rsid w:val="008D2889"/>
    <w:rsid w:val="008D4D45"/>
    <w:rsid w:val="008D6D7B"/>
    <w:rsid w:val="008D7B24"/>
    <w:rsid w:val="008D7C74"/>
    <w:rsid w:val="008E075F"/>
    <w:rsid w:val="008E0883"/>
    <w:rsid w:val="008E0A90"/>
    <w:rsid w:val="008E0CE0"/>
    <w:rsid w:val="008E0E5B"/>
    <w:rsid w:val="008E1BFB"/>
    <w:rsid w:val="008E1CC7"/>
    <w:rsid w:val="008E1EAB"/>
    <w:rsid w:val="008E3213"/>
    <w:rsid w:val="008E4998"/>
    <w:rsid w:val="008E4B4D"/>
    <w:rsid w:val="008E4B5D"/>
    <w:rsid w:val="008E688C"/>
    <w:rsid w:val="008E7EF3"/>
    <w:rsid w:val="008F05BB"/>
    <w:rsid w:val="008F0DA0"/>
    <w:rsid w:val="008F132E"/>
    <w:rsid w:val="008F2388"/>
    <w:rsid w:val="008F4071"/>
    <w:rsid w:val="008F41F4"/>
    <w:rsid w:val="008F62AB"/>
    <w:rsid w:val="008F6A1C"/>
    <w:rsid w:val="008F6FAA"/>
    <w:rsid w:val="008F74AC"/>
    <w:rsid w:val="00900122"/>
    <w:rsid w:val="00900533"/>
    <w:rsid w:val="009006AC"/>
    <w:rsid w:val="00900A66"/>
    <w:rsid w:val="00900F07"/>
    <w:rsid w:val="009025EE"/>
    <w:rsid w:val="00902810"/>
    <w:rsid w:val="0090366F"/>
    <w:rsid w:val="00903789"/>
    <w:rsid w:val="00904987"/>
    <w:rsid w:val="00905390"/>
    <w:rsid w:val="0090793D"/>
    <w:rsid w:val="00907D19"/>
    <w:rsid w:val="00912614"/>
    <w:rsid w:val="00912EAD"/>
    <w:rsid w:val="00913215"/>
    <w:rsid w:val="00914669"/>
    <w:rsid w:val="00914AD7"/>
    <w:rsid w:val="00914D62"/>
    <w:rsid w:val="009158C0"/>
    <w:rsid w:val="00917472"/>
    <w:rsid w:val="0091749F"/>
    <w:rsid w:val="00917C71"/>
    <w:rsid w:val="0092021A"/>
    <w:rsid w:val="0092068A"/>
    <w:rsid w:val="00921292"/>
    <w:rsid w:val="009217A0"/>
    <w:rsid w:val="0092185F"/>
    <w:rsid w:val="009223F6"/>
    <w:rsid w:val="00923AA0"/>
    <w:rsid w:val="00924996"/>
    <w:rsid w:val="00924A42"/>
    <w:rsid w:val="009256BA"/>
    <w:rsid w:val="00925790"/>
    <w:rsid w:val="009267D8"/>
    <w:rsid w:val="00926E54"/>
    <w:rsid w:val="0092702A"/>
    <w:rsid w:val="009274CB"/>
    <w:rsid w:val="00927CA2"/>
    <w:rsid w:val="00927CD4"/>
    <w:rsid w:val="0093230A"/>
    <w:rsid w:val="0093287C"/>
    <w:rsid w:val="00934BFB"/>
    <w:rsid w:val="00936A5A"/>
    <w:rsid w:val="00937A02"/>
    <w:rsid w:val="00941093"/>
    <w:rsid w:val="0094271E"/>
    <w:rsid w:val="00942D2C"/>
    <w:rsid w:val="00943835"/>
    <w:rsid w:val="00944418"/>
    <w:rsid w:val="00944917"/>
    <w:rsid w:val="00945863"/>
    <w:rsid w:val="009471FE"/>
    <w:rsid w:val="00947F19"/>
    <w:rsid w:val="00950181"/>
    <w:rsid w:val="00950939"/>
    <w:rsid w:val="00950D45"/>
    <w:rsid w:val="009519F5"/>
    <w:rsid w:val="009529E0"/>
    <w:rsid w:val="00952BC7"/>
    <w:rsid w:val="00954888"/>
    <w:rsid w:val="0095723A"/>
    <w:rsid w:val="00957A56"/>
    <w:rsid w:val="00961095"/>
    <w:rsid w:val="009618BF"/>
    <w:rsid w:val="00961BEC"/>
    <w:rsid w:val="0096416D"/>
    <w:rsid w:val="009641C8"/>
    <w:rsid w:val="00964479"/>
    <w:rsid w:val="009644FD"/>
    <w:rsid w:val="00965005"/>
    <w:rsid w:val="00965164"/>
    <w:rsid w:val="009671FF"/>
    <w:rsid w:val="0096743B"/>
    <w:rsid w:val="00971D5A"/>
    <w:rsid w:val="00971EB0"/>
    <w:rsid w:val="009728D3"/>
    <w:rsid w:val="00972C24"/>
    <w:rsid w:val="00973614"/>
    <w:rsid w:val="00973FEF"/>
    <w:rsid w:val="00975225"/>
    <w:rsid w:val="00975D9B"/>
    <w:rsid w:val="00975F59"/>
    <w:rsid w:val="0098008E"/>
    <w:rsid w:val="00980140"/>
    <w:rsid w:val="009804B3"/>
    <w:rsid w:val="0098126B"/>
    <w:rsid w:val="00981447"/>
    <w:rsid w:val="0098318B"/>
    <w:rsid w:val="00983E5D"/>
    <w:rsid w:val="00984158"/>
    <w:rsid w:val="0098707D"/>
    <w:rsid w:val="00992F00"/>
    <w:rsid w:val="009935CE"/>
    <w:rsid w:val="009943F3"/>
    <w:rsid w:val="0099659A"/>
    <w:rsid w:val="00996922"/>
    <w:rsid w:val="00997260"/>
    <w:rsid w:val="009976AE"/>
    <w:rsid w:val="00997F55"/>
    <w:rsid w:val="009A0A92"/>
    <w:rsid w:val="009A0EAC"/>
    <w:rsid w:val="009A0F72"/>
    <w:rsid w:val="009A0FF3"/>
    <w:rsid w:val="009A2FB0"/>
    <w:rsid w:val="009A36F9"/>
    <w:rsid w:val="009A3846"/>
    <w:rsid w:val="009A3E3A"/>
    <w:rsid w:val="009A4D6B"/>
    <w:rsid w:val="009A50C6"/>
    <w:rsid w:val="009A593C"/>
    <w:rsid w:val="009A595F"/>
    <w:rsid w:val="009A5B64"/>
    <w:rsid w:val="009A6507"/>
    <w:rsid w:val="009A6D4D"/>
    <w:rsid w:val="009A6F7B"/>
    <w:rsid w:val="009A7311"/>
    <w:rsid w:val="009B2BA3"/>
    <w:rsid w:val="009B2D51"/>
    <w:rsid w:val="009B44E0"/>
    <w:rsid w:val="009B4F64"/>
    <w:rsid w:val="009B560B"/>
    <w:rsid w:val="009B5AC7"/>
    <w:rsid w:val="009B7ACA"/>
    <w:rsid w:val="009B7BE9"/>
    <w:rsid w:val="009C01E5"/>
    <w:rsid w:val="009C10FA"/>
    <w:rsid w:val="009C2DD8"/>
    <w:rsid w:val="009C31AA"/>
    <w:rsid w:val="009C4A60"/>
    <w:rsid w:val="009C4DB6"/>
    <w:rsid w:val="009C5C8C"/>
    <w:rsid w:val="009C6D5E"/>
    <w:rsid w:val="009C7816"/>
    <w:rsid w:val="009C7822"/>
    <w:rsid w:val="009C78F7"/>
    <w:rsid w:val="009C7942"/>
    <w:rsid w:val="009C7F70"/>
    <w:rsid w:val="009D023E"/>
    <w:rsid w:val="009D1938"/>
    <w:rsid w:val="009D2CA3"/>
    <w:rsid w:val="009D2E6B"/>
    <w:rsid w:val="009D3F1E"/>
    <w:rsid w:val="009D4B59"/>
    <w:rsid w:val="009D4EB5"/>
    <w:rsid w:val="009D57D9"/>
    <w:rsid w:val="009D6958"/>
    <w:rsid w:val="009D6FAE"/>
    <w:rsid w:val="009E00E3"/>
    <w:rsid w:val="009E0155"/>
    <w:rsid w:val="009E08F1"/>
    <w:rsid w:val="009E0BCA"/>
    <w:rsid w:val="009E13EF"/>
    <w:rsid w:val="009E19D4"/>
    <w:rsid w:val="009E19DC"/>
    <w:rsid w:val="009E20BA"/>
    <w:rsid w:val="009E2553"/>
    <w:rsid w:val="009E2710"/>
    <w:rsid w:val="009E299C"/>
    <w:rsid w:val="009E2A3F"/>
    <w:rsid w:val="009E2C44"/>
    <w:rsid w:val="009E4600"/>
    <w:rsid w:val="009E4656"/>
    <w:rsid w:val="009E5F26"/>
    <w:rsid w:val="009E6374"/>
    <w:rsid w:val="009E7725"/>
    <w:rsid w:val="009E7FF9"/>
    <w:rsid w:val="009F023C"/>
    <w:rsid w:val="009F0382"/>
    <w:rsid w:val="009F176E"/>
    <w:rsid w:val="009F3AAC"/>
    <w:rsid w:val="009F4057"/>
    <w:rsid w:val="009F5ACD"/>
    <w:rsid w:val="009F679E"/>
    <w:rsid w:val="009F7D7C"/>
    <w:rsid w:val="00A0075E"/>
    <w:rsid w:val="00A0094C"/>
    <w:rsid w:val="00A00A2F"/>
    <w:rsid w:val="00A01106"/>
    <w:rsid w:val="00A02A97"/>
    <w:rsid w:val="00A02D2E"/>
    <w:rsid w:val="00A03B8C"/>
    <w:rsid w:val="00A055EE"/>
    <w:rsid w:val="00A05CE7"/>
    <w:rsid w:val="00A06410"/>
    <w:rsid w:val="00A1052A"/>
    <w:rsid w:val="00A1053E"/>
    <w:rsid w:val="00A10FC5"/>
    <w:rsid w:val="00A11912"/>
    <w:rsid w:val="00A11AAE"/>
    <w:rsid w:val="00A12ED5"/>
    <w:rsid w:val="00A12FDF"/>
    <w:rsid w:val="00A132DC"/>
    <w:rsid w:val="00A13BF5"/>
    <w:rsid w:val="00A16047"/>
    <w:rsid w:val="00A208B0"/>
    <w:rsid w:val="00A21804"/>
    <w:rsid w:val="00A21FB3"/>
    <w:rsid w:val="00A22765"/>
    <w:rsid w:val="00A22D80"/>
    <w:rsid w:val="00A22ED3"/>
    <w:rsid w:val="00A23F5E"/>
    <w:rsid w:val="00A24118"/>
    <w:rsid w:val="00A244A6"/>
    <w:rsid w:val="00A25E17"/>
    <w:rsid w:val="00A2696E"/>
    <w:rsid w:val="00A26F36"/>
    <w:rsid w:val="00A275A2"/>
    <w:rsid w:val="00A27E79"/>
    <w:rsid w:val="00A30DB1"/>
    <w:rsid w:val="00A326EC"/>
    <w:rsid w:val="00A33248"/>
    <w:rsid w:val="00A33C56"/>
    <w:rsid w:val="00A33DA5"/>
    <w:rsid w:val="00A3495D"/>
    <w:rsid w:val="00A35D80"/>
    <w:rsid w:val="00A402B7"/>
    <w:rsid w:val="00A40499"/>
    <w:rsid w:val="00A40E5A"/>
    <w:rsid w:val="00A41229"/>
    <w:rsid w:val="00A41870"/>
    <w:rsid w:val="00A42EF4"/>
    <w:rsid w:val="00A43394"/>
    <w:rsid w:val="00A44817"/>
    <w:rsid w:val="00A45336"/>
    <w:rsid w:val="00A45873"/>
    <w:rsid w:val="00A471F3"/>
    <w:rsid w:val="00A47454"/>
    <w:rsid w:val="00A4771A"/>
    <w:rsid w:val="00A506B7"/>
    <w:rsid w:val="00A51015"/>
    <w:rsid w:val="00A5247B"/>
    <w:rsid w:val="00A52957"/>
    <w:rsid w:val="00A52BFD"/>
    <w:rsid w:val="00A54682"/>
    <w:rsid w:val="00A54963"/>
    <w:rsid w:val="00A557E3"/>
    <w:rsid w:val="00A558F5"/>
    <w:rsid w:val="00A564C6"/>
    <w:rsid w:val="00A5690A"/>
    <w:rsid w:val="00A56DB6"/>
    <w:rsid w:val="00A5742C"/>
    <w:rsid w:val="00A61D39"/>
    <w:rsid w:val="00A62DBC"/>
    <w:rsid w:val="00A62DF6"/>
    <w:rsid w:val="00A63408"/>
    <w:rsid w:val="00A63E3A"/>
    <w:rsid w:val="00A64F63"/>
    <w:rsid w:val="00A65E41"/>
    <w:rsid w:val="00A678B4"/>
    <w:rsid w:val="00A67CD6"/>
    <w:rsid w:val="00A70DAE"/>
    <w:rsid w:val="00A70E1E"/>
    <w:rsid w:val="00A70E89"/>
    <w:rsid w:val="00A7410C"/>
    <w:rsid w:val="00A75309"/>
    <w:rsid w:val="00A75BF2"/>
    <w:rsid w:val="00A75D9E"/>
    <w:rsid w:val="00A75F2D"/>
    <w:rsid w:val="00A7601C"/>
    <w:rsid w:val="00A7650F"/>
    <w:rsid w:val="00A767A9"/>
    <w:rsid w:val="00A76873"/>
    <w:rsid w:val="00A77600"/>
    <w:rsid w:val="00A7785F"/>
    <w:rsid w:val="00A77E87"/>
    <w:rsid w:val="00A8007D"/>
    <w:rsid w:val="00A809B5"/>
    <w:rsid w:val="00A809C0"/>
    <w:rsid w:val="00A81A56"/>
    <w:rsid w:val="00A820E3"/>
    <w:rsid w:val="00A821D2"/>
    <w:rsid w:val="00A854B2"/>
    <w:rsid w:val="00A85AFB"/>
    <w:rsid w:val="00A85EBC"/>
    <w:rsid w:val="00A861CF"/>
    <w:rsid w:val="00A870D6"/>
    <w:rsid w:val="00A87956"/>
    <w:rsid w:val="00A87FED"/>
    <w:rsid w:val="00A903B5"/>
    <w:rsid w:val="00A9146A"/>
    <w:rsid w:val="00A91F90"/>
    <w:rsid w:val="00A92C4A"/>
    <w:rsid w:val="00A941C1"/>
    <w:rsid w:val="00A9490F"/>
    <w:rsid w:val="00A94CA4"/>
    <w:rsid w:val="00A97E1D"/>
    <w:rsid w:val="00A97E6E"/>
    <w:rsid w:val="00AA1072"/>
    <w:rsid w:val="00AA1479"/>
    <w:rsid w:val="00AA1A3B"/>
    <w:rsid w:val="00AA27D8"/>
    <w:rsid w:val="00AA285D"/>
    <w:rsid w:val="00AA2A75"/>
    <w:rsid w:val="00AA34BD"/>
    <w:rsid w:val="00AA4A7F"/>
    <w:rsid w:val="00AA4C58"/>
    <w:rsid w:val="00AA5383"/>
    <w:rsid w:val="00AA55C4"/>
    <w:rsid w:val="00AA5632"/>
    <w:rsid w:val="00AA7E22"/>
    <w:rsid w:val="00AB14FC"/>
    <w:rsid w:val="00AB1CBF"/>
    <w:rsid w:val="00AB3037"/>
    <w:rsid w:val="00AB3576"/>
    <w:rsid w:val="00AB4309"/>
    <w:rsid w:val="00AB470B"/>
    <w:rsid w:val="00AB5242"/>
    <w:rsid w:val="00AB54C1"/>
    <w:rsid w:val="00AB678E"/>
    <w:rsid w:val="00AB6D4C"/>
    <w:rsid w:val="00AB7B83"/>
    <w:rsid w:val="00AC1C95"/>
    <w:rsid w:val="00AC381A"/>
    <w:rsid w:val="00AC488E"/>
    <w:rsid w:val="00AC490A"/>
    <w:rsid w:val="00AC73F6"/>
    <w:rsid w:val="00AD0CF3"/>
    <w:rsid w:val="00AD1AF4"/>
    <w:rsid w:val="00AD4DC0"/>
    <w:rsid w:val="00AD5576"/>
    <w:rsid w:val="00AD6091"/>
    <w:rsid w:val="00AD7FB2"/>
    <w:rsid w:val="00AE0A34"/>
    <w:rsid w:val="00AE10A5"/>
    <w:rsid w:val="00AE19F7"/>
    <w:rsid w:val="00AE1B67"/>
    <w:rsid w:val="00AE1F3A"/>
    <w:rsid w:val="00AE2CD8"/>
    <w:rsid w:val="00AE2F9D"/>
    <w:rsid w:val="00AE3BF2"/>
    <w:rsid w:val="00AE3C2C"/>
    <w:rsid w:val="00AE429C"/>
    <w:rsid w:val="00AE487E"/>
    <w:rsid w:val="00AE49B2"/>
    <w:rsid w:val="00AE4DA7"/>
    <w:rsid w:val="00AE4F44"/>
    <w:rsid w:val="00AE55BB"/>
    <w:rsid w:val="00AE5A9A"/>
    <w:rsid w:val="00AE611A"/>
    <w:rsid w:val="00AE674A"/>
    <w:rsid w:val="00AE6A1A"/>
    <w:rsid w:val="00AE6CED"/>
    <w:rsid w:val="00AF08A9"/>
    <w:rsid w:val="00AF1170"/>
    <w:rsid w:val="00AF1616"/>
    <w:rsid w:val="00AF2F24"/>
    <w:rsid w:val="00AF7ED8"/>
    <w:rsid w:val="00B014A0"/>
    <w:rsid w:val="00B0153E"/>
    <w:rsid w:val="00B0158C"/>
    <w:rsid w:val="00B01DC9"/>
    <w:rsid w:val="00B0532D"/>
    <w:rsid w:val="00B05628"/>
    <w:rsid w:val="00B06A0F"/>
    <w:rsid w:val="00B06A60"/>
    <w:rsid w:val="00B06C0D"/>
    <w:rsid w:val="00B06D87"/>
    <w:rsid w:val="00B07754"/>
    <w:rsid w:val="00B079B1"/>
    <w:rsid w:val="00B13446"/>
    <w:rsid w:val="00B13949"/>
    <w:rsid w:val="00B1570C"/>
    <w:rsid w:val="00B17E26"/>
    <w:rsid w:val="00B21007"/>
    <w:rsid w:val="00B22CA6"/>
    <w:rsid w:val="00B2302B"/>
    <w:rsid w:val="00B237AF"/>
    <w:rsid w:val="00B23AE8"/>
    <w:rsid w:val="00B24E0E"/>
    <w:rsid w:val="00B2537E"/>
    <w:rsid w:val="00B2547B"/>
    <w:rsid w:val="00B267A5"/>
    <w:rsid w:val="00B26EEF"/>
    <w:rsid w:val="00B3074B"/>
    <w:rsid w:val="00B32C7B"/>
    <w:rsid w:val="00B334E8"/>
    <w:rsid w:val="00B346C3"/>
    <w:rsid w:val="00B34ED3"/>
    <w:rsid w:val="00B35908"/>
    <w:rsid w:val="00B36B51"/>
    <w:rsid w:val="00B36C91"/>
    <w:rsid w:val="00B36DD0"/>
    <w:rsid w:val="00B37009"/>
    <w:rsid w:val="00B40582"/>
    <w:rsid w:val="00B41043"/>
    <w:rsid w:val="00B42E72"/>
    <w:rsid w:val="00B433D1"/>
    <w:rsid w:val="00B4697C"/>
    <w:rsid w:val="00B474FA"/>
    <w:rsid w:val="00B50935"/>
    <w:rsid w:val="00B509B7"/>
    <w:rsid w:val="00B50D39"/>
    <w:rsid w:val="00B53084"/>
    <w:rsid w:val="00B5371C"/>
    <w:rsid w:val="00B5509D"/>
    <w:rsid w:val="00B55B1C"/>
    <w:rsid w:val="00B55CE7"/>
    <w:rsid w:val="00B55CE9"/>
    <w:rsid w:val="00B56305"/>
    <w:rsid w:val="00B564AF"/>
    <w:rsid w:val="00B56541"/>
    <w:rsid w:val="00B5710D"/>
    <w:rsid w:val="00B579C3"/>
    <w:rsid w:val="00B57B20"/>
    <w:rsid w:val="00B57E6F"/>
    <w:rsid w:val="00B57F18"/>
    <w:rsid w:val="00B6107D"/>
    <w:rsid w:val="00B616AC"/>
    <w:rsid w:val="00B63E3D"/>
    <w:rsid w:val="00B6503F"/>
    <w:rsid w:val="00B66B58"/>
    <w:rsid w:val="00B66D32"/>
    <w:rsid w:val="00B66D3F"/>
    <w:rsid w:val="00B66F9A"/>
    <w:rsid w:val="00B67516"/>
    <w:rsid w:val="00B6759E"/>
    <w:rsid w:val="00B67975"/>
    <w:rsid w:val="00B701F7"/>
    <w:rsid w:val="00B70DC3"/>
    <w:rsid w:val="00B71A87"/>
    <w:rsid w:val="00B727C9"/>
    <w:rsid w:val="00B73C1E"/>
    <w:rsid w:val="00B73C61"/>
    <w:rsid w:val="00B74290"/>
    <w:rsid w:val="00B75C80"/>
    <w:rsid w:val="00B7706D"/>
    <w:rsid w:val="00B771EC"/>
    <w:rsid w:val="00B7760C"/>
    <w:rsid w:val="00B779E6"/>
    <w:rsid w:val="00B816B2"/>
    <w:rsid w:val="00B81819"/>
    <w:rsid w:val="00B81A82"/>
    <w:rsid w:val="00B830D6"/>
    <w:rsid w:val="00B83EEC"/>
    <w:rsid w:val="00B83FBF"/>
    <w:rsid w:val="00B84D0A"/>
    <w:rsid w:val="00B85CA8"/>
    <w:rsid w:val="00B869D3"/>
    <w:rsid w:val="00B8773F"/>
    <w:rsid w:val="00B906C2"/>
    <w:rsid w:val="00B90789"/>
    <w:rsid w:val="00B9115C"/>
    <w:rsid w:val="00B91A84"/>
    <w:rsid w:val="00B91F1D"/>
    <w:rsid w:val="00B92326"/>
    <w:rsid w:val="00B925C4"/>
    <w:rsid w:val="00B92724"/>
    <w:rsid w:val="00B92789"/>
    <w:rsid w:val="00B93601"/>
    <w:rsid w:val="00B945FB"/>
    <w:rsid w:val="00B9478D"/>
    <w:rsid w:val="00B95157"/>
    <w:rsid w:val="00B95EBA"/>
    <w:rsid w:val="00B96563"/>
    <w:rsid w:val="00B972E4"/>
    <w:rsid w:val="00B97E71"/>
    <w:rsid w:val="00BA0A2A"/>
    <w:rsid w:val="00BA0C9C"/>
    <w:rsid w:val="00BA0CFC"/>
    <w:rsid w:val="00BA149B"/>
    <w:rsid w:val="00BA64D4"/>
    <w:rsid w:val="00BA69CF"/>
    <w:rsid w:val="00BA7568"/>
    <w:rsid w:val="00BA7CAB"/>
    <w:rsid w:val="00BB03D5"/>
    <w:rsid w:val="00BB2B07"/>
    <w:rsid w:val="00BB355B"/>
    <w:rsid w:val="00BB4624"/>
    <w:rsid w:val="00BB51B4"/>
    <w:rsid w:val="00BB527D"/>
    <w:rsid w:val="00BB5682"/>
    <w:rsid w:val="00BB5E63"/>
    <w:rsid w:val="00BB7883"/>
    <w:rsid w:val="00BC0AB0"/>
    <w:rsid w:val="00BC0AC2"/>
    <w:rsid w:val="00BC116C"/>
    <w:rsid w:val="00BC14DA"/>
    <w:rsid w:val="00BC3278"/>
    <w:rsid w:val="00BC347B"/>
    <w:rsid w:val="00BC39F4"/>
    <w:rsid w:val="00BC3DF9"/>
    <w:rsid w:val="00BC4D98"/>
    <w:rsid w:val="00BC4EAE"/>
    <w:rsid w:val="00BC4F09"/>
    <w:rsid w:val="00BC5ADB"/>
    <w:rsid w:val="00BC5CF6"/>
    <w:rsid w:val="00BC72E2"/>
    <w:rsid w:val="00BC7C6A"/>
    <w:rsid w:val="00BD0C7C"/>
    <w:rsid w:val="00BD0DD4"/>
    <w:rsid w:val="00BD14AC"/>
    <w:rsid w:val="00BD2743"/>
    <w:rsid w:val="00BD2D20"/>
    <w:rsid w:val="00BD3EC3"/>
    <w:rsid w:val="00BD4634"/>
    <w:rsid w:val="00BD51F1"/>
    <w:rsid w:val="00BD5361"/>
    <w:rsid w:val="00BD565D"/>
    <w:rsid w:val="00BD5A46"/>
    <w:rsid w:val="00BD6FC8"/>
    <w:rsid w:val="00BD7952"/>
    <w:rsid w:val="00BE0144"/>
    <w:rsid w:val="00BE07E0"/>
    <w:rsid w:val="00BE218D"/>
    <w:rsid w:val="00BE3151"/>
    <w:rsid w:val="00BE3992"/>
    <w:rsid w:val="00BE3C07"/>
    <w:rsid w:val="00BE3CA0"/>
    <w:rsid w:val="00BE3E0E"/>
    <w:rsid w:val="00BE468E"/>
    <w:rsid w:val="00BE4819"/>
    <w:rsid w:val="00BE4AA4"/>
    <w:rsid w:val="00BE4B18"/>
    <w:rsid w:val="00BE6491"/>
    <w:rsid w:val="00BE7417"/>
    <w:rsid w:val="00BF15B7"/>
    <w:rsid w:val="00BF2ABE"/>
    <w:rsid w:val="00BF36CB"/>
    <w:rsid w:val="00BF36EB"/>
    <w:rsid w:val="00BF36FD"/>
    <w:rsid w:val="00BF5F88"/>
    <w:rsid w:val="00BF6ADB"/>
    <w:rsid w:val="00BF6DE1"/>
    <w:rsid w:val="00BF701A"/>
    <w:rsid w:val="00BF7538"/>
    <w:rsid w:val="00BF7F04"/>
    <w:rsid w:val="00C00758"/>
    <w:rsid w:val="00C00BC6"/>
    <w:rsid w:val="00C00EED"/>
    <w:rsid w:val="00C027B2"/>
    <w:rsid w:val="00C02D42"/>
    <w:rsid w:val="00C02DEF"/>
    <w:rsid w:val="00C031D5"/>
    <w:rsid w:val="00C03240"/>
    <w:rsid w:val="00C03639"/>
    <w:rsid w:val="00C04523"/>
    <w:rsid w:val="00C048AD"/>
    <w:rsid w:val="00C04ABB"/>
    <w:rsid w:val="00C04B09"/>
    <w:rsid w:val="00C052A0"/>
    <w:rsid w:val="00C066EE"/>
    <w:rsid w:val="00C06EA9"/>
    <w:rsid w:val="00C07457"/>
    <w:rsid w:val="00C07C14"/>
    <w:rsid w:val="00C07C64"/>
    <w:rsid w:val="00C10484"/>
    <w:rsid w:val="00C10E09"/>
    <w:rsid w:val="00C11A05"/>
    <w:rsid w:val="00C11F4C"/>
    <w:rsid w:val="00C12D95"/>
    <w:rsid w:val="00C142CA"/>
    <w:rsid w:val="00C14718"/>
    <w:rsid w:val="00C16727"/>
    <w:rsid w:val="00C21848"/>
    <w:rsid w:val="00C2245A"/>
    <w:rsid w:val="00C224BA"/>
    <w:rsid w:val="00C22892"/>
    <w:rsid w:val="00C24610"/>
    <w:rsid w:val="00C248C8"/>
    <w:rsid w:val="00C24E45"/>
    <w:rsid w:val="00C251C0"/>
    <w:rsid w:val="00C252C5"/>
    <w:rsid w:val="00C25339"/>
    <w:rsid w:val="00C253F9"/>
    <w:rsid w:val="00C262EB"/>
    <w:rsid w:val="00C26570"/>
    <w:rsid w:val="00C2683D"/>
    <w:rsid w:val="00C26A89"/>
    <w:rsid w:val="00C2707D"/>
    <w:rsid w:val="00C27998"/>
    <w:rsid w:val="00C27BC6"/>
    <w:rsid w:val="00C27E23"/>
    <w:rsid w:val="00C30E85"/>
    <w:rsid w:val="00C318B6"/>
    <w:rsid w:val="00C32689"/>
    <w:rsid w:val="00C34064"/>
    <w:rsid w:val="00C3492F"/>
    <w:rsid w:val="00C34A14"/>
    <w:rsid w:val="00C34A62"/>
    <w:rsid w:val="00C35678"/>
    <w:rsid w:val="00C35701"/>
    <w:rsid w:val="00C35852"/>
    <w:rsid w:val="00C3594E"/>
    <w:rsid w:val="00C36AC3"/>
    <w:rsid w:val="00C40C3F"/>
    <w:rsid w:val="00C40E96"/>
    <w:rsid w:val="00C41257"/>
    <w:rsid w:val="00C417D5"/>
    <w:rsid w:val="00C42D7E"/>
    <w:rsid w:val="00C42D9F"/>
    <w:rsid w:val="00C43234"/>
    <w:rsid w:val="00C43FEE"/>
    <w:rsid w:val="00C44E60"/>
    <w:rsid w:val="00C4505C"/>
    <w:rsid w:val="00C45901"/>
    <w:rsid w:val="00C459CE"/>
    <w:rsid w:val="00C471C8"/>
    <w:rsid w:val="00C510ED"/>
    <w:rsid w:val="00C51EC4"/>
    <w:rsid w:val="00C523E2"/>
    <w:rsid w:val="00C52479"/>
    <w:rsid w:val="00C53D55"/>
    <w:rsid w:val="00C54C53"/>
    <w:rsid w:val="00C55266"/>
    <w:rsid w:val="00C561F0"/>
    <w:rsid w:val="00C56514"/>
    <w:rsid w:val="00C56BA6"/>
    <w:rsid w:val="00C56F75"/>
    <w:rsid w:val="00C5781F"/>
    <w:rsid w:val="00C6043C"/>
    <w:rsid w:val="00C630FB"/>
    <w:rsid w:val="00C66B48"/>
    <w:rsid w:val="00C6723E"/>
    <w:rsid w:val="00C677D1"/>
    <w:rsid w:val="00C678B6"/>
    <w:rsid w:val="00C70A5E"/>
    <w:rsid w:val="00C71C90"/>
    <w:rsid w:val="00C7246D"/>
    <w:rsid w:val="00C7283D"/>
    <w:rsid w:val="00C73DF7"/>
    <w:rsid w:val="00C73EA4"/>
    <w:rsid w:val="00C74213"/>
    <w:rsid w:val="00C7495C"/>
    <w:rsid w:val="00C76DF0"/>
    <w:rsid w:val="00C7713D"/>
    <w:rsid w:val="00C77968"/>
    <w:rsid w:val="00C77E39"/>
    <w:rsid w:val="00C77FA4"/>
    <w:rsid w:val="00C800B6"/>
    <w:rsid w:val="00C80337"/>
    <w:rsid w:val="00C808BA"/>
    <w:rsid w:val="00C8101F"/>
    <w:rsid w:val="00C81CA5"/>
    <w:rsid w:val="00C8325D"/>
    <w:rsid w:val="00C83406"/>
    <w:rsid w:val="00C83840"/>
    <w:rsid w:val="00C84212"/>
    <w:rsid w:val="00C84B4E"/>
    <w:rsid w:val="00C84F0C"/>
    <w:rsid w:val="00C867C0"/>
    <w:rsid w:val="00C874D9"/>
    <w:rsid w:val="00C90A97"/>
    <w:rsid w:val="00C90D60"/>
    <w:rsid w:val="00C915AC"/>
    <w:rsid w:val="00C91686"/>
    <w:rsid w:val="00C94E26"/>
    <w:rsid w:val="00C94F6F"/>
    <w:rsid w:val="00C94FCB"/>
    <w:rsid w:val="00C950D3"/>
    <w:rsid w:val="00C95D1E"/>
    <w:rsid w:val="00C960AF"/>
    <w:rsid w:val="00C97A08"/>
    <w:rsid w:val="00CA2374"/>
    <w:rsid w:val="00CA2D4E"/>
    <w:rsid w:val="00CA3B68"/>
    <w:rsid w:val="00CA413B"/>
    <w:rsid w:val="00CA596E"/>
    <w:rsid w:val="00CA6A24"/>
    <w:rsid w:val="00CA6C5B"/>
    <w:rsid w:val="00CA6FCE"/>
    <w:rsid w:val="00CA7052"/>
    <w:rsid w:val="00CA7DE7"/>
    <w:rsid w:val="00CB03B6"/>
    <w:rsid w:val="00CB0B99"/>
    <w:rsid w:val="00CB238F"/>
    <w:rsid w:val="00CB263B"/>
    <w:rsid w:val="00CB32D5"/>
    <w:rsid w:val="00CB3635"/>
    <w:rsid w:val="00CB4FC0"/>
    <w:rsid w:val="00CB574F"/>
    <w:rsid w:val="00CB6327"/>
    <w:rsid w:val="00CB75B7"/>
    <w:rsid w:val="00CC011C"/>
    <w:rsid w:val="00CC0600"/>
    <w:rsid w:val="00CC0C9D"/>
    <w:rsid w:val="00CC158E"/>
    <w:rsid w:val="00CC280D"/>
    <w:rsid w:val="00CC2AA6"/>
    <w:rsid w:val="00CC333A"/>
    <w:rsid w:val="00CC4EF6"/>
    <w:rsid w:val="00CC5D15"/>
    <w:rsid w:val="00CC5F36"/>
    <w:rsid w:val="00CC6A80"/>
    <w:rsid w:val="00CC71FD"/>
    <w:rsid w:val="00CC7E39"/>
    <w:rsid w:val="00CC7FA8"/>
    <w:rsid w:val="00CD0299"/>
    <w:rsid w:val="00CD0767"/>
    <w:rsid w:val="00CD0863"/>
    <w:rsid w:val="00CD1966"/>
    <w:rsid w:val="00CD1A00"/>
    <w:rsid w:val="00CD65AF"/>
    <w:rsid w:val="00CD6E7C"/>
    <w:rsid w:val="00CD75D9"/>
    <w:rsid w:val="00CD769F"/>
    <w:rsid w:val="00CD7914"/>
    <w:rsid w:val="00CE1B8E"/>
    <w:rsid w:val="00CE2813"/>
    <w:rsid w:val="00CE2B3E"/>
    <w:rsid w:val="00CE3244"/>
    <w:rsid w:val="00CE4F42"/>
    <w:rsid w:val="00CE5463"/>
    <w:rsid w:val="00CE5827"/>
    <w:rsid w:val="00CE5C7C"/>
    <w:rsid w:val="00CE5E9F"/>
    <w:rsid w:val="00CE677F"/>
    <w:rsid w:val="00CE74E1"/>
    <w:rsid w:val="00CE77FD"/>
    <w:rsid w:val="00CE7BA0"/>
    <w:rsid w:val="00CE7E78"/>
    <w:rsid w:val="00CF2EB9"/>
    <w:rsid w:val="00CF30A6"/>
    <w:rsid w:val="00CF34BA"/>
    <w:rsid w:val="00CF384B"/>
    <w:rsid w:val="00CF4C74"/>
    <w:rsid w:val="00CF501F"/>
    <w:rsid w:val="00CF5597"/>
    <w:rsid w:val="00CF56A7"/>
    <w:rsid w:val="00CF5B0D"/>
    <w:rsid w:val="00CF6955"/>
    <w:rsid w:val="00CF6AF2"/>
    <w:rsid w:val="00CF6C31"/>
    <w:rsid w:val="00CF7BBD"/>
    <w:rsid w:val="00D001A4"/>
    <w:rsid w:val="00D00292"/>
    <w:rsid w:val="00D01A85"/>
    <w:rsid w:val="00D043C1"/>
    <w:rsid w:val="00D045A4"/>
    <w:rsid w:val="00D04635"/>
    <w:rsid w:val="00D04C4A"/>
    <w:rsid w:val="00D05E5D"/>
    <w:rsid w:val="00D05E85"/>
    <w:rsid w:val="00D06091"/>
    <w:rsid w:val="00D06490"/>
    <w:rsid w:val="00D06891"/>
    <w:rsid w:val="00D06FB9"/>
    <w:rsid w:val="00D07B88"/>
    <w:rsid w:val="00D07DAF"/>
    <w:rsid w:val="00D10942"/>
    <w:rsid w:val="00D125FD"/>
    <w:rsid w:val="00D12CC4"/>
    <w:rsid w:val="00D159C4"/>
    <w:rsid w:val="00D15A83"/>
    <w:rsid w:val="00D1676B"/>
    <w:rsid w:val="00D17F15"/>
    <w:rsid w:val="00D20C46"/>
    <w:rsid w:val="00D2103C"/>
    <w:rsid w:val="00D22BB6"/>
    <w:rsid w:val="00D22CFC"/>
    <w:rsid w:val="00D231D7"/>
    <w:rsid w:val="00D23D5E"/>
    <w:rsid w:val="00D23DD8"/>
    <w:rsid w:val="00D244AF"/>
    <w:rsid w:val="00D24632"/>
    <w:rsid w:val="00D2584D"/>
    <w:rsid w:val="00D26337"/>
    <w:rsid w:val="00D2779A"/>
    <w:rsid w:val="00D30D9A"/>
    <w:rsid w:val="00D310F7"/>
    <w:rsid w:val="00D31716"/>
    <w:rsid w:val="00D32826"/>
    <w:rsid w:val="00D32936"/>
    <w:rsid w:val="00D3322D"/>
    <w:rsid w:val="00D33941"/>
    <w:rsid w:val="00D33AD7"/>
    <w:rsid w:val="00D34337"/>
    <w:rsid w:val="00D343F8"/>
    <w:rsid w:val="00D346B5"/>
    <w:rsid w:val="00D34C6D"/>
    <w:rsid w:val="00D37449"/>
    <w:rsid w:val="00D42061"/>
    <w:rsid w:val="00D44C86"/>
    <w:rsid w:val="00D477E8"/>
    <w:rsid w:val="00D47C8E"/>
    <w:rsid w:val="00D47FE6"/>
    <w:rsid w:val="00D50C2F"/>
    <w:rsid w:val="00D515A4"/>
    <w:rsid w:val="00D51677"/>
    <w:rsid w:val="00D51D79"/>
    <w:rsid w:val="00D52E48"/>
    <w:rsid w:val="00D535EF"/>
    <w:rsid w:val="00D54094"/>
    <w:rsid w:val="00D54856"/>
    <w:rsid w:val="00D5512D"/>
    <w:rsid w:val="00D57434"/>
    <w:rsid w:val="00D57AC8"/>
    <w:rsid w:val="00D6060A"/>
    <w:rsid w:val="00D60999"/>
    <w:rsid w:val="00D60BCB"/>
    <w:rsid w:val="00D61246"/>
    <w:rsid w:val="00D614B2"/>
    <w:rsid w:val="00D62F55"/>
    <w:rsid w:val="00D65924"/>
    <w:rsid w:val="00D66566"/>
    <w:rsid w:val="00D666D1"/>
    <w:rsid w:val="00D70AC3"/>
    <w:rsid w:val="00D70D53"/>
    <w:rsid w:val="00D73B88"/>
    <w:rsid w:val="00D73FC1"/>
    <w:rsid w:val="00D747D4"/>
    <w:rsid w:val="00D75625"/>
    <w:rsid w:val="00D75C29"/>
    <w:rsid w:val="00D768BC"/>
    <w:rsid w:val="00D768D7"/>
    <w:rsid w:val="00D81D06"/>
    <w:rsid w:val="00D84473"/>
    <w:rsid w:val="00D84F9C"/>
    <w:rsid w:val="00D852B1"/>
    <w:rsid w:val="00D85D55"/>
    <w:rsid w:val="00D86AFB"/>
    <w:rsid w:val="00D8746D"/>
    <w:rsid w:val="00D90458"/>
    <w:rsid w:val="00D90661"/>
    <w:rsid w:val="00D909E2"/>
    <w:rsid w:val="00D90DE9"/>
    <w:rsid w:val="00D928D2"/>
    <w:rsid w:val="00D952FA"/>
    <w:rsid w:val="00D9558D"/>
    <w:rsid w:val="00D95C2C"/>
    <w:rsid w:val="00DA0152"/>
    <w:rsid w:val="00DA1006"/>
    <w:rsid w:val="00DA156A"/>
    <w:rsid w:val="00DA183E"/>
    <w:rsid w:val="00DA1C4D"/>
    <w:rsid w:val="00DA2B94"/>
    <w:rsid w:val="00DA36EE"/>
    <w:rsid w:val="00DA4E39"/>
    <w:rsid w:val="00DA5B91"/>
    <w:rsid w:val="00DA5CCB"/>
    <w:rsid w:val="00DA5E06"/>
    <w:rsid w:val="00DA6FF4"/>
    <w:rsid w:val="00DB265B"/>
    <w:rsid w:val="00DB3732"/>
    <w:rsid w:val="00DB53BB"/>
    <w:rsid w:val="00DC0514"/>
    <w:rsid w:val="00DC26D2"/>
    <w:rsid w:val="00DC28F5"/>
    <w:rsid w:val="00DC2971"/>
    <w:rsid w:val="00DC325B"/>
    <w:rsid w:val="00DC47F2"/>
    <w:rsid w:val="00DC5456"/>
    <w:rsid w:val="00DC54F4"/>
    <w:rsid w:val="00DC561F"/>
    <w:rsid w:val="00DC57D8"/>
    <w:rsid w:val="00DC6FB5"/>
    <w:rsid w:val="00DC7E0B"/>
    <w:rsid w:val="00DD01AB"/>
    <w:rsid w:val="00DD0497"/>
    <w:rsid w:val="00DD1ADD"/>
    <w:rsid w:val="00DD1C3A"/>
    <w:rsid w:val="00DD1EBB"/>
    <w:rsid w:val="00DD22D4"/>
    <w:rsid w:val="00DD23B3"/>
    <w:rsid w:val="00DD2C5A"/>
    <w:rsid w:val="00DD4FB7"/>
    <w:rsid w:val="00DD73C8"/>
    <w:rsid w:val="00DE0755"/>
    <w:rsid w:val="00DE0E2E"/>
    <w:rsid w:val="00DE20C1"/>
    <w:rsid w:val="00DE22E8"/>
    <w:rsid w:val="00DE268B"/>
    <w:rsid w:val="00DE4A31"/>
    <w:rsid w:val="00DE54B1"/>
    <w:rsid w:val="00DE6428"/>
    <w:rsid w:val="00DE651D"/>
    <w:rsid w:val="00DE674C"/>
    <w:rsid w:val="00DE72E3"/>
    <w:rsid w:val="00DE7EFC"/>
    <w:rsid w:val="00DF01E0"/>
    <w:rsid w:val="00DF0622"/>
    <w:rsid w:val="00DF3BF3"/>
    <w:rsid w:val="00DF479A"/>
    <w:rsid w:val="00DF5251"/>
    <w:rsid w:val="00DF5C5E"/>
    <w:rsid w:val="00DF5C8A"/>
    <w:rsid w:val="00DF6BB8"/>
    <w:rsid w:val="00DF6DAF"/>
    <w:rsid w:val="00DF73A2"/>
    <w:rsid w:val="00DF75F5"/>
    <w:rsid w:val="00E00468"/>
    <w:rsid w:val="00E01424"/>
    <w:rsid w:val="00E01AE1"/>
    <w:rsid w:val="00E025E3"/>
    <w:rsid w:val="00E0299D"/>
    <w:rsid w:val="00E04611"/>
    <w:rsid w:val="00E050FA"/>
    <w:rsid w:val="00E05B19"/>
    <w:rsid w:val="00E05BFD"/>
    <w:rsid w:val="00E05EB0"/>
    <w:rsid w:val="00E06CAE"/>
    <w:rsid w:val="00E07EAF"/>
    <w:rsid w:val="00E10594"/>
    <w:rsid w:val="00E108F9"/>
    <w:rsid w:val="00E11873"/>
    <w:rsid w:val="00E1208D"/>
    <w:rsid w:val="00E121CA"/>
    <w:rsid w:val="00E13AE2"/>
    <w:rsid w:val="00E14034"/>
    <w:rsid w:val="00E1429B"/>
    <w:rsid w:val="00E14924"/>
    <w:rsid w:val="00E14C87"/>
    <w:rsid w:val="00E14CFB"/>
    <w:rsid w:val="00E15F87"/>
    <w:rsid w:val="00E1605B"/>
    <w:rsid w:val="00E1686C"/>
    <w:rsid w:val="00E178A4"/>
    <w:rsid w:val="00E20CAC"/>
    <w:rsid w:val="00E22079"/>
    <w:rsid w:val="00E24001"/>
    <w:rsid w:val="00E24D29"/>
    <w:rsid w:val="00E25877"/>
    <w:rsid w:val="00E2675C"/>
    <w:rsid w:val="00E27F6A"/>
    <w:rsid w:val="00E3095E"/>
    <w:rsid w:val="00E30B94"/>
    <w:rsid w:val="00E31536"/>
    <w:rsid w:val="00E31859"/>
    <w:rsid w:val="00E3265E"/>
    <w:rsid w:val="00E33B50"/>
    <w:rsid w:val="00E3516A"/>
    <w:rsid w:val="00E35171"/>
    <w:rsid w:val="00E35D39"/>
    <w:rsid w:val="00E365C7"/>
    <w:rsid w:val="00E37CEE"/>
    <w:rsid w:val="00E37E92"/>
    <w:rsid w:val="00E400A2"/>
    <w:rsid w:val="00E40491"/>
    <w:rsid w:val="00E4064C"/>
    <w:rsid w:val="00E41FB8"/>
    <w:rsid w:val="00E424C8"/>
    <w:rsid w:val="00E425AC"/>
    <w:rsid w:val="00E4342A"/>
    <w:rsid w:val="00E438C1"/>
    <w:rsid w:val="00E44B29"/>
    <w:rsid w:val="00E451F8"/>
    <w:rsid w:val="00E452F2"/>
    <w:rsid w:val="00E454E6"/>
    <w:rsid w:val="00E463FE"/>
    <w:rsid w:val="00E46489"/>
    <w:rsid w:val="00E46AA8"/>
    <w:rsid w:val="00E46E07"/>
    <w:rsid w:val="00E50F8F"/>
    <w:rsid w:val="00E51205"/>
    <w:rsid w:val="00E51C2E"/>
    <w:rsid w:val="00E51CA1"/>
    <w:rsid w:val="00E532D5"/>
    <w:rsid w:val="00E535D6"/>
    <w:rsid w:val="00E5379C"/>
    <w:rsid w:val="00E55852"/>
    <w:rsid w:val="00E55F18"/>
    <w:rsid w:val="00E56354"/>
    <w:rsid w:val="00E56C70"/>
    <w:rsid w:val="00E57086"/>
    <w:rsid w:val="00E57793"/>
    <w:rsid w:val="00E60595"/>
    <w:rsid w:val="00E60888"/>
    <w:rsid w:val="00E60ED1"/>
    <w:rsid w:val="00E65334"/>
    <w:rsid w:val="00E653B4"/>
    <w:rsid w:val="00E67178"/>
    <w:rsid w:val="00E715A7"/>
    <w:rsid w:val="00E718A8"/>
    <w:rsid w:val="00E7225D"/>
    <w:rsid w:val="00E726D9"/>
    <w:rsid w:val="00E73594"/>
    <w:rsid w:val="00E737FC"/>
    <w:rsid w:val="00E73BE6"/>
    <w:rsid w:val="00E73C0C"/>
    <w:rsid w:val="00E743E9"/>
    <w:rsid w:val="00E74C4B"/>
    <w:rsid w:val="00E7596F"/>
    <w:rsid w:val="00E75D20"/>
    <w:rsid w:val="00E764B6"/>
    <w:rsid w:val="00E76F93"/>
    <w:rsid w:val="00E77661"/>
    <w:rsid w:val="00E801A8"/>
    <w:rsid w:val="00E80A49"/>
    <w:rsid w:val="00E80CD3"/>
    <w:rsid w:val="00E81292"/>
    <w:rsid w:val="00E82671"/>
    <w:rsid w:val="00E842E0"/>
    <w:rsid w:val="00E85830"/>
    <w:rsid w:val="00E8691D"/>
    <w:rsid w:val="00E86AEC"/>
    <w:rsid w:val="00E86E25"/>
    <w:rsid w:val="00E86EBA"/>
    <w:rsid w:val="00E903A0"/>
    <w:rsid w:val="00E90AE2"/>
    <w:rsid w:val="00E91A0B"/>
    <w:rsid w:val="00E91AC7"/>
    <w:rsid w:val="00E91AFE"/>
    <w:rsid w:val="00E92A01"/>
    <w:rsid w:val="00E92B94"/>
    <w:rsid w:val="00E92C57"/>
    <w:rsid w:val="00E92CC8"/>
    <w:rsid w:val="00E93312"/>
    <w:rsid w:val="00E93386"/>
    <w:rsid w:val="00E94415"/>
    <w:rsid w:val="00E94B85"/>
    <w:rsid w:val="00E95C6A"/>
    <w:rsid w:val="00E96464"/>
    <w:rsid w:val="00E96C4F"/>
    <w:rsid w:val="00E96E2D"/>
    <w:rsid w:val="00EA0757"/>
    <w:rsid w:val="00EA1754"/>
    <w:rsid w:val="00EA407C"/>
    <w:rsid w:val="00EA45A5"/>
    <w:rsid w:val="00EA545D"/>
    <w:rsid w:val="00EA7435"/>
    <w:rsid w:val="00EA7C9E"/>
    <w:rsid w:val="00EB0A4F"/>
    <w:rsid w:val="00EB1DE2"/>
    <w:rsid w:val="00EB2F9C"/>
    <w:rsid w:val="00EB34AC"/>
    <w:rsid w:val="00EB376F"/>
    <w:rsid w:val="00EB3869"/>
    <w:rsid w:val="00EB3C87"/>
    <w:rsid w:val="00EB3C95"/>
    <w:rsid w:val="00EB438C"/>
    <w:rsid w:val="00EB4C5A"/>
    <w:rsid w:val="00EB57E6"/>
    <w:rsid w:val="00EB6009"/>
    <w:rsid w:val="00EB6461"/>
    <w:rsid w:val="00EB6D98"/>
    <w:rsid w:val="00EB7053"/>
    <w:rsid w:val="00EB7285"/>
    <w:rsid w:val="00EC03B7"/>
    <w:rsid w:val="00EC07C7"/>
    <w:rsid w:val="00EC0F94"/>
    <w:rsid w:val="00EC10AC"/>
    <w:rsid w:val="00EC12BA"/>
    <w:rsid w:val="00EC181D"/>
    <w:rsid w:val="00EC3FF2"/>
    <w:rsid w:val="00EC4DE5"/>
    <w:rsid w:val="00EC54D0"/>
    <w:rsid w:val="00EC60AC"/>
    <w:rsid w:val="00EC694C"/>
    <w:rsid w:val="00EC69DB"/>
    <w:rsid w:val="00EC7435"/>
    <w:rsid w:val="00ED007B"/>
    <w:rsid w:val="00ED0E6F"/>
    <w:rsid w:val="00ED289F"/>
    <w:rsid w:val="00ED2975"/>
    <w:rsid w:val="00ED2B9D"/>
    <w:rsid w:val="00ED2C45"/>
    <w:rsid w:val="00ED33A1"/>
    <w:rsid w:val="00ED38A6"/>
    <w:rsid w:val="00ED4534"/>
    <w:rsid w:val="00EE01C4"/>
    <w:rsid w:val="00EE1C92"/>
    <w:rsid w:val="00EE2B66"/>
    <w:rsid w:val="00EE4F7D"/>
    <w:rsid w:val="00EE6215"/>
    <w:rsid w:val="00EE6A89"/>
    <w:rsid w:val="00EE6F71"/>
    <w:rsid w:val="00EF0C29"/>
    <w:rsid w:val="00EF0CC9"/>
    <w:rsid w:val="00EF1B30"/>
    <w:rsid w:val="00EF231D"/>
    <w:rsid w:val="00EF4D4F"/>
    <w:rsid w:val="00EF5454"/>
    <w:rsid w:val="00EF563B"/>
    <w:rsid w:val="00EF6022"/>
    <w:rsid w:val="00EF6AC9"/>
    <w:rsid w:val="00EF78A4"/>
    <w:rsid w:val="00F0052D"/>
    <w:rsid w:val="00F00DD2"/>
    <w:rsid w:val="00F01A0F"/>
    <w:rsid w:val="00F020A1"/>
    <w:rsid w:val="00F024C1"/>
    <w:rsid w:val="00F04275"/>
    <w:rsid w:val="00F044E5"/>
    <w:rsid w:val="00F04B26"/>
    <w:rsid w:val="00F04B84"/>
    <w:rsid w:val="00F058D7"/>
    <w:rsid w:val="00F05D11"/>
    <w:rsid w:val="00F05E8F"/>
    <w:rsid w:val="00F0663A"/>
    <w:rsid w:val="00F11C66"/>
    <w:rsid w:val="00F1211A"/>
    <w:rsid w:val="00F124AE"/>
    <w:rsid w:val="00F12C49"/>
    <w:rsid w:val="00F13D48"/>
    <w:rsid w:val="00F14A03"/>
    <w:rsid w:val="00F15104"/>
    <w:rsid w:val="00F152F9"/>
    <w:rsid w:val="00F15F15"/>
    <w:rsid w:val="00F16518"/>
    <w:rsid w:val="00F17391"/>
    <w:rsid w:val="00F17466"/>
    <w:rsid w:val="00F179DA"/>
    <w:rsid w:val="00F207A4"/>
    <w:rsid w:val="00F209B8"/>
    <w:rsid w:val="00F20E13"/>
    <w:rsid w:val="00F2109F"/>
    <w:rsid w:val="00F21E14"/>
    <w:rsid w:val="00F2328E"/>
    <w:rsid w:val="00F23654"/>
    <w:rsid w:val="00F30791"/>
    <w:rsid w:val="00F31115"/>
    <w:rsid w:val="00F34897"/>
    <w:rsid w:val="00F34AC1"/>
    <w:rsid w:val="00F35A5D"/>
    <w:rsid w:val="00F35D03"/>
    <w:rsid w:val="00F378BA"/>
    <w:rsid w:val="00F37C7A"/>
    <w:rsid w:val="00F41183"/>
    <w:rsid w:val="00F41F07"/>
    <w:rsid w:val="00F41F7D"/>
    <w:rsid w:val="00F42846"/>
    <w:rsid w:val="00F42B78"/>
    <w:rsid w:val="00F431B0"/>
    <w:rsid w:val="00F43225"/>
    <w:rsid w:val="00F4348C"/>
    <w:rsid w:val="00F43C4D"/>
    <w:rsid w:val="00F4410E"/>
    <w:rsid w:val="00F4419A"/>
    <w:rsid w:val="00F44A78"/>
    <w:rsid w:val="00F44C1E"/>
    <w:rsid w:val="00F451EC"/>
    <w:rsid w:val="00F45930"/>
    <w:rsid w:val="00F45B59"/>
    <w:rsid w:val="00F46487"/>
    <w:rsid w:val="00F470F2"/>
    <w:rsid w:val="00F501E1"/>
    <w:rsid w:val="00F51E74"/>
    <w:rsid w:val="00F52FC9"/>
    <w:rsid w:val="00F53049"/>
    <w:rsid w:val="00F53526"/>
    <w:rsid w:val="00F53859"/>
    <w:rsid w:val="00F53A75"/>
    <w:rsid w:val="00F5569A"/>
    <w:rsid w:val="00F55FF4"/>
    <w:rsid w:val="00F566C7"/>
    <w:rsid w:val="00F569DF"/>
    <w:rsid w:val="00F56F79"/>
    <w:rsid w:val="00F578EE"/>
    <w:rsid w:val="00F57BCE"/>
    <w:rsid w:val="00F60266"/>
    <w:rsid w:val="00F60962"/>
    <w:rsid w:val="00F6208F"/>
    <w:rsid w:val="00F62FFE"/>
    <w:rsid w:val="00F65191"/>
    <w:rsid w:val="00F6604B"/>
    <w:rsid w:val="00F663D7"/>
    <w:rsid w:val="00F71EE6"/>
    <w:rsid w:val="00F728A1"/>
    <w:rsid w:val="00F73747"/>
    <w:rsid w:val="00F73BAC"/>
    <w:rsid w:val="00F73FEB"/>
    <w:rsid w:val="00F74255"/>
    <w:rsid w:val="00F76521"/>
    <w:rsid w:val="00F8040A"/>
    <w:rsid w:val="00F8076E"/>
    <w:rsid w:val="00F81996"/>
    <w:rsid w:val="00F826CF"/>
    <w:rsid w:val="00F82A41"/>
    <w:rsid w:val="00F82E42"/>
    <w:rsid w:val="00F83206"/>
    <w:rsid w:val="00F83DE0"/>
    <w:rsid w:val="00F84918"/>
    <w:rsid w:val="00F8584C"/>
    <w:rsid w:val="00F8599B"/>
    <w:rsid w:val="00F85F51"/>
    <w:rsid w:val="00F86F4F"/>
    <w:rsid w:val="00F87C4F"/>
    <w:rsid w:val="00F87F22"/>
    <w:rsid w:val="00F93330"/>
    <w:rsid w:val="00F93547"/>
    <w:rsid w:val="00F946EE"/>
    <w:rsid w:val="00F96CB1"/>
    <w:rsid w:val="00FA1183"/>
    <w:rsid w:val="00FA251B"/>
    <w:rsid w:val="00FA67F9"/>
    <w:rsid w:val="00FA6C9D"/>
    <w:rsid w:val="00FA6EE1"/>
    <w:rsid w:val="00FA793F"/>
    <w:rsid w:val="00FA7CA1"/>
    <w:rsid w:val="00FA7F16"/>
    <w:rsid w:val="00FB02EF"/>
    <w:rsid w:val="00FB05A5"/>
    <w:rsid w:val="00FB186C"/>
    <w:rsid w:val="00FB4CEF"/>
    <w:rsid w:val="00FB5498"/>
    <w:rsid w:val="00FB604F"/>
    <w:rsid w:val="00FB669B"/>
    <w:rsid w:val="00FB744B"/>
    <w:rsid w:val="00FB7B46"/>
    <w:rsid w:val="00FC020F"/>
    <w:rsid w:val="00FC034C"/>
    <w:rsid w:val="00FC1E3F"/>
    <w:rsid w:val="00FC1EFF"/>
    <w:rsid w:val="00FC2193"/>
    <w:rsid w:val="00FC2449"/>
    <w:rsid w:val="00FC3B62"/>
    <w:rsid w:val="00FC3D8E"/>
    <w:rsid w:val="00FC4CC5"/>
    <w:rsid w:val="00FC606E"/>
    <w:rsid w:val="00FC6543"/>
    <w:rsid w:val="00FD06F0"/>
    <w:rsid w:val="00FD205F"/>
    <w:rsid w:val="00FD2105"/>
    <w:rsid w:val="00FD360A"/>
    <w:rsid w:val="00FD3910"/>
    <w:rsid w:val="00FD3918"/>
    <w:rsid w:val="00FD3F33"/>
    <w:rsid w:val="00FD4CD4"/>
    <w:rsid w:val="00FD5816"/>
    <w:rsid w:val="00FD5E09"/>
    <w:rsid w:val="00FD5ED4"/>
    <w:rsid w:val="00FD5F4F"/>
    <w:rsid w:val="00FD6189"/>
    <w:rsid w:val="00FD68DC"/>
    <w:rsid w:val="00FD73CA"/>
    <w:rsid w:val="00FD7F3F"/>
    <w:rsid w:val="00FE18E8"/>
    <w:rsid w:val="00FE2168"/>
    <w:rsid w:val="00FE350F"/>
    <w:rsid w:val="00FE3759"/>
    <w:rsid w:val="00FE3799"/>
    <w:rsid w:val="00FE3DE0"/>
    <w:rsid w:val="00FE3E5C"/>
    <w:rsid w:val="00FE3EB2"/>
    <w:rsid w:val="00FE40D0"/>
    <w:rsid w:val="00FE420E"/>
    <w:rsid w:val="00FE7067"/>
    <w:rsid w:val="00FE7A11"/>
    <w:rsid w:val="00FE7BC0"/>
    <w:rsid w:val="00FF0764"/>
    <w:rsid w:val="00FF0AFB"/>
    <w:rsid w:val="00FF2565"/>
    <w:rsid w:val="00FF29FD"/>
    <w:rsid w:val="00FF2D1D"/>
    <w:rsid w:val="00FF33C9"/>
    <w:rsid w:val="00FF3654"/>
    <w:rsid w:val="00FF4F76"/>
    <w:rsid w:val="00FF5CDA"/>
    <w:rsid w:val="04247D30"/>
    <w:rsid w:val="29747777"/>
    <w:rsid w:val="2DED1260"/>
    <w:rsid w:val="323C276B"/>
    <w:rsid w:val="4FDB6A20"/>
    <w:rsid w:val="60AB044F"/>
    <w:rsid w:val="6D386981"/>
    <w:rsid w:val="76834AB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oNotEmbedSmartTags/>
  <w:decimalSymbol w:val="."/>
  <w:listSeparator w:val=","/>
  <w15:docId w15:val="{0A8541AC-5247-4002-880A-17AC6DF9DC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qFormat="1"/>
    <w:lsdException w:name="toc 3" w:uiPriority="39" w:qFormat="1"/>
    <w:lsdException w:name="toc 4" w:uiPriority="39" w:qFormat="1"/>
    <w:lsdException w:name="toc 5" w:semiHidden="1" w:qFormat="1"/>
    <w:lsdException w:name="toc 6" w:semiHidden="1" w:qFormat="1"/>
    <w:lsdException w:name="toc 7" w:semiHidden="1" w:qFormat="1"/>
    <w:lsdException w:name="toc 8" w:semiHidden="1" w:qFormat="1"/>
    <w:lsdException w:name="toc 9" w:semiHidden="1" w:qFormat="1"/>
    <w:lsdException w:name="Normal Indent" w:semiHidden="1" w:unhideWhenUsed="1"/>
    <w:lsdException w:name="footnote text" w:semiHidden="1" w:unhideWhenUsed="1"/>
    <w:lsdException w:name="annotation text" w:unhideWhenUsed="1" w:qFormat="1"/>
    <w:lsdException w:name="header" w:qFormat="1"/>
    <w:lsdException w:name="footer" w:qFormat="1"/>
    <w:lsdException w:name="index heading" w:semiHidden="1" w:unhideWhenUsed="1"/>
    <w:lsdException w:name="caption" w:semiHidden="1" w:unhideWhenUsed="1" w:qFormat="1"/>
    <w:lsdException w:name="table of figures" w:semiHidden="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qFormat="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iPriority="99" w:qFormat="1"/>
    <w:lsdException w:name="FollowedHyperlink" w:qFormat="1"/>
    <w:lsdException w:name="Strong" w:qFormat="1"/>
    <w:lsdException w:name="Emphasis" w:qFormat="1"/>
    <w:lsdException w:name="Document Map" w:semiHidden="1" w:qFormat="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iPriority="99" w:unhideWhenUsed="1"/>
    <w:lsdException w:name="annotation subject"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qFormat="1"/>
    <w:lsdException w:name="Table Grid"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2">
    <w:name w:val="Normal"/>
    <w:qFormat/>
    <w:rsid w:val="000F4362"/>
    <w:pPr>
      <w:widowControl w:val="0"/>
      <w:jc w:val="both"/>
    </w:pPr>
    <w:rPr>
      <w:rFonts w:asciiTheme="minorHAnsi" w:eastAsiaTheme="minorEastAsia" w:hAnsiTheme="minorHAnsi" w:cstheme="minorBidi"/>
      <w:kern w:val="2"/>
      <w:sz w:val="21"/>
      <w:szCs w:val="22"/>
    </w:rPr>
  </w:style>
  <w:style w:type="paragraph" w:styleId="1">
    <w:name w:val="heading 1"/>
    <w:next w:val="2"/>
    <w:qFormat/>
    <w:rsid w:val="0089768B"/>
    <w:pPr>
      <w:keepNext/>
      <w:numPr>
        <w:numId w:val="1"/>
      </w:numPr>
      <w:spacing w:before="240" w:after="240"/>
      <w:jc w:val="both"/>
      <w:outlineLvl w:val="0"/>
    </w:pPr>
    <w:rPr>
      <w:rFonts w:ascii="Arial" w:eastAsia="黑体" w:hAnsi="Arial"/>
      <w:b/>
      <w:sz w:val="32"/>
      <w:szCs w:val="32"/>
    </w:rPr>
  </w:style>
  <w:style w:type="paragraph" w:styleId="2">
    <w:name w:val="heading 2"/>
    <w:next w:val="a2"/>
    <w:qFormat/>
    <w:rsid w:val="0089768B"/>
    <w:pPr>
      <w:keepNext/>
      <w:numPr>
        <w:ilvl w:val="1"/>
        <w:numId w:val="1"/>
      </w:numPr>
      <w:spacing w:before="240" w:after="240"/>
      <w:jc w:val="both"/>
      <w:outlineLvl w:val="1"/>
    </w:pPr>
    <w:rPr>
      <w:rFonts w:ascii="Arial" w:eastAsia="黑体" w:hAnsi="Arial"/>
      <w:sz w:val="24"/>
      <w:szCs w:val="24"/>
    </w:rPr>
  </w:style>
  <w:style w:type="paragraph" w:styleId="3">
    <w:name w:val="heading 3"/>
    <w:basedOn w:val="a2"/>
    <w:next w:val="a2"/>
    <w:link w:val="3Char"/>
    <w:qFormat/>
    <w:rsid w:val="0089768B"/>
    <w:pPr>
      <w:keepNext/>
      <w:keepLines/>
      <w:numPr>
        <w:ilvl w:val="2"/>
        <w:numId w:val="1"/>
      </w:numPr>
      <w:spacing w:before="260" w:after="260" w:line="416" w:lineRule="auto"/>
      <w:outlineLvl w:val="2"/>
    </w:pPr>
    <w:rPr>
      <w:rFonts w:eastAsia="黑体"/>
      <w:bCs/>
      <w:sz w:val="24"/>
      <w:szCs w:val="32"/>
    </w:rPr>
  </w:style>
  <w:style w:type="paragraph" w:styleId="4">
    <w:name w:val="heading 4"/>
    <w:basedOn w:val="a2"/>
    <w:next w:val="a3"/>
    <w:qFormat/>
    <w:pPr>
      <w:keepNext/>
      <w:widowControl/>
      <w:numPr>
        <w:ilvl w:val="3"/>
        <w:numId w:val="2"/>
      </w:numPr>
      <w:spacing w:before="120" w:after="120"/>
      <w:outlineLvl w:val="3"/>
    </w:pPr>
    <w:rPr>
      <w:rFonts w:eastAsia="黑体"/>
      <w:sz w:val="24"/>
      <w:szCs w:val="24"/>
    </w:rPr>
  </w:style>
  <w:style w:type="paragraph" w:styleId="5">
    <w:name w:val="heading 5"/>
    <w:basedOn w:val="a2"/>
    <w:next w:val="a3"/>
    <w:qFormat/>
    <w:pPr>
      <w:keepNext/>
      <w:widowControl/>
      <w:numPr>
        <w:ilvl w:val="4"/>
        <w:numId w:val="2"/>
      </w:numPr>
      <w:spacing w:beforeLines="50" w:afterLines="50"/>
      <w:outlineLvl w:val="4"/>
    </w:pPr>
    <w:rPr>
      <w:rFonts w:eastAsia="黑体"/>
      <w:sz w:val="24"/>
      <w:szCs w:val="24"/>
    </w:rPr>
  </w:style>
  <w:style w:type="paragraph" w:styleId="6">
    <w:name w:val="heading 6"/>
    <w:basedOn w:val="a2"/>
    <w:next w:val="a3"/>
    <w:qFormat/>
    <w:pPr>
      <w:widowControl/>
      <w:numPr>
        <w:ilvl w:val="5"/>
        <w:numId w:val="2"/>
      </w:numPr>
      <w:spacing w:before="120" w:after="120"/>
      <w:outlineLvl w:val="5"/>
    </w:pPr>
    <w:rPr>
      <w:rFonts w:eastAsia="黑体"/>
      <w:sz w:val="24"/>
    </w:rPr>
  </w:style>
  <w:style w:type="paragraph" w:styleId="7">
    <w:name w:val="heading 7"/>
    <w:basedOn w:val="a2"/>
    <w:next w:val="a3"/>
    <w:qFormat/>
    <w:pPr>
      <w:widowControl/>
      <w:numPr>
        <w:ilvl w:val="6"/>
        <w:numId w:val="2"/>
      </w:numPr>
      <w:spacing w:before="120" w:after="120"/>
      <w:outlineLvl w:val="6"/>
    </w:pPr>
    <w:rPr>
      <w:rFonts w:eastAsia="黑体"/>
      <w:sz w:val="24"/>
    </w:rPr>
  </w:style>
  <w:style w:type="paragraph" w:styleId="8">
    <w:name w:val="heading 8"/>
    <w:basedOn w:val="a2"/>
    <w:next w:val="a3"/>
    <w:qFormat/>
    <w:pPr>
      <w:keepNext/>
      <w:keepLines/>
      <w:numPr>
        <w:ilvl w:val="7"/>
        <w:numId w:val="2"/>
      </w:numPr>
      <w:spacing w:before="120" w:after="120"/>
      <w:outlineLvl w:val="7"/>
    </w:pPr>
    <w:rPr>
      <w:rFonts w:eastAsia="黑体"/>
      <w:sz w:val="24"/>
      <w:szCs w:val="20"/>
    </w:rPr>
  </w:style>
  <w:style w:type="paragraph" w:styleId="9">
    <w:name w:val="heading 9"/>
    <w:basedOn w:val="a2"/>
    <w:next w:val="a3"/>
    <w:qFormat/>
    <w:pPr>
      <w:keepNext/>
      <w:keepLines/>
      <w:numPr>
        <w:ilvl w:val="8"/>
        <w:numId w:val="2"/>
      </w:numPr>
      <w:spacing w:before="120" w:after="120"/>
      <w:outlineLvl w:val="8"/>
    </w:pPr>
    <w:rPr>
      <w:rFonts w:eastAsia="黑体"/>
      <w:sz w:val="24"/>
      <w:szCs w:val="20"/>
    </w:rPr>
  </w:style>
  <w:style w:type="character" w:default="1" w:styleId="a4">
    <w:name w:val="Default Paragraph Font"/>
    <w:uiPriority w:val="1"/>
    <w:semiHidden/>
    <w:unhideWhenUsed/>
    <w:rsid w:val="000F4362"/>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rsid w:val="000F4362"/>
  </w:style>
  <w:style w:type="paragraph" w:styleId="a3">
    <w:name w:val="Body Text First Indent"/>
    <w:basedOn w:val="a2"/>
    <w:link w:val="Char"/>
    <w:qFormat/>
    <w:pPr>
      <w:ind w:firstLineChars="200" w:firstLine="420"/>
    </w:pPr>
  </w:style>
  <w:style w:type="paragraph" w:styleId="70">
    <w:name w:val="toc 7"/>
    <w:basedOn w:val="a2"/>
    <w:next w:val="a2"/>
    <w:semiHidden/>
    <w:qFormat/>
    <w:pPr>
      <w:ind w:left="2155" w:hanging="1134"/>
    </w:pPr>
    <w:rPr>
      <w:sz w:val="20"/>
      <w:szCs w:val="20"/>
    </w:rPr>
  </w:style>
  <w:style w:type="paragraph" w:styleId="a7">
    <w:name w:val="List Bullet"/>
    <w:basedOn w:val="a2"/>
    <w:qFormat/>
    <w:pPr>
      <w:tabs>
        <w:tab w:val="left" w:pos="1134"/>
      </w:tabs>
      <w:ind w:leftChars="200" w:left="400"/>
    </w:pPr>
  </w:style>
  <w:style w:type="paragraph" w:styleId="a8">
    <w:name w:val="Document Map"/>
    <w:basedOn w:val="a2"/>
    <w:semiHidden/>
    <w:qFormat/>
    <w:pPr>
      <w:shd w:val="clear" w:color="auto" w:fill="000080"/>
    </w:pPr>
  </w:style>
  <w:style w:type="paragraph" w:styleId="a9">
    <w:name w:val="annotation text"/>
    <w:basedOn w:val="a2"/>
    <w:link w:val="Char0"/>
    <w:unhideWhenUsed/>
    <w:qFormat/>
  </w:style>
  <w:style w:type="paragraph" w:styleId="aa">
    <w:name w:val="Body Text Indent"/>
    <w:basedOn w:val="a2"/>
    <w:qFormat/>
    <w:pPr>
      <w:ind w:leftChars="200" w:left="420"/>
    </w:pPr>
  </w:style>
  <w:style w:type="paragraph" w:styleId="50">
    <w:name w:val="toc 5"/>
    <w:basedOn w:val="a2"/>
    <w:next w:val="a2"/>
    <w:semiHidden/>
    <w:qFormat/>
    <w:pPr>
      <w:ind w:left="1360" w:hanging="680"/>
    </w:pPr>
  </w:style>
  <w:style w:type="paragraph" w:styleId="30">
    <w:name w:val="toc 3"/>
    <w:basedOn w:val="a2"/>
    <w:next w:val="a2"/>
    <w:uiPriority w:val="39"/>
    <w:qFormat/>
    <w:pPr>
      <w:ind w:left="794" w:hanging="454"/>
    </w:pPr>
  </w:style>
  <w:style w:type="paragraph" w:styleId="80">
    <w:name w:val="toc 8"/>
    <w:basedOn w:val="a2"/>
    <w:next w:val="a2"/>
    <w:semiHidden/>
    <w:qFormat/>
    <w:pPr>
      <w:ind w:left="2940"/>
    </w:pPr>
    <w:rPr>
      <w:sz w:val="20"/>
      <w:szCs w:val="20"/>
    </w:rPr>
  </w:style>
  <w:style w:type="paragraph" w:styleId="ab">
    <w:name w:val="Balloon Text"/>
    <w:basedOn w:val="a2"/>
    <w:link w:val="Char1"/>
    <w:rsid w:val="0089768B"/>
    <w:rPr>
      <w:sz w:val="18"/>
      <w:szCs w:val="18"/>
    </w:rPr>
  </w:style>
  <w:style w:type="paragraph" w:styleId="ac">
    <w:name w:val="footer"/>
    <w:link w:val="Char2"/>
    <w:rsid w:val="0089768B"/>
    <w:pPr>
      <w:tabs>
        <w:tab w:val="center" w:pos="4510"/>
        <w:tab w:val="right" w:pos="9020"/>
      </w:tabs>
    </w:pPr>
    <w:rPr>
      <w:rFonts w:ascii="Arial" w:hAnsi="Arial"/>
      <w:sz w:val="18"/>
      <w:szCs w:val="18"/>
    </w:rPr>
  </w:style>
  <w:style w:type="paragraph" w:styleId="ad">
    <w:name w:val="header"/>
    <w:rsid w:val="0089768B"/>
    <w:pPr>
      <w:tabs>
        <w:tab w:val="center" w:pos="4153"/>
        <w:tab w:val="right" w:pos="8306"/>
      </w:tabs>
      <w:snapToGrid w:val="0"/>
      <w:jc w:val="both"/>
    </w:pPr>
    <w:rPr>
      <w:rFonts w:ascii="Arial" w:hAnsi="Arial"/>
      <w:sz w:val="18"/>
      <w:szCs w:val="18"/>
    </w:rPr>
  </w:style>
  <w:style w:type="paragraph" w:styleId="10">
    <w:name w:val="toc 1"/>
    <w:basedOn w:val="a2"/>
    <w:next w:val="a2"/>
    <w:uiPriority w:val="39"/>
    <w:qFormat/>
    <w:pPr>
      <w:widowControl/>
      <w:ind w:left="198" w:hanging="113"/>
    </w:pPr>
  </w:style>
  <w:style w:type="paragraph" w:styleId="40">
    <w:name w:val="toc 4"/>
    <w:basedOn w:val="a2"/>
    <w:next w:val="a2"/>
    <w:uiPriority w:val="39"/>
    <w:qFormat/>
    <w:pPr>
      <w:ind w:left="1021" w:hanging="567"/>
    </w:pPr>
  </w:style>
  <w:style w:type="paragraph" w:styleId="60">
    <w:name w:val="toc 6"/>
    <w:basedOn w:val="a2"/>
    <w:next w:val="a2"/>
    <w:semiHidden/>
    <w:qFormat/>
    <w:pPr>
      <w:ind w:left="1757" w:hanging="907"/>
    </w:pPr>
    <w:rPr>
      <w:szCs w:val="20"/>
    </w:rPr>
  </w:style>
  <w:style w:type="paragraph" w:styleId="ae">
    <w:name w:val="table of figures"/>
    <w:basedOn w:val="a2"/>
    <w:next w:val="a2"/>
    <w:semiHidden/>
    <w:qFormat/>
    <w:pPr>
      <w:ind w:leftChars="200" w:left="840" w:hangingChars="200" w:hanging="420"/>
    </w:pPr>
  </w:style>
  <w:style w:type="paragraph" w:styleId="20">
    <w:name w:val="toc 2"/>
    <w:basedOn w:val="a2"/>
    <w:next w:val="a2"/>
    <w:uiPriority w:val="39"/>
    <w:qFormat/>
    <w:pPr>
      <w:ind w:left="453" w:hanging="283"/>
    </w:pPr>
  </w:style>
  <w:style w:type="paragraph" w:styleId="90">
    <w:name w:val="toc 9"/>
    <w:basedOn w:val="a2"/>
    <w:next w:val="a2"/>
    <w:semiHidden/>
    <w:qFormat/>
    <w:pPr>
      <w:ind w:left="3360"/>
    </w:pPr>
    <w:rPr>
      <w:sz w:val="20"/>
      <w:szCs w:val="20"/>
    </w:rPr>
  </w:style>
  <w:style w:type="paragraph" w:styleId="af">
    <w:name w:val="annotation subject"/>
    <w:basedOn w:val="a9"/>
    <w:next w:val="a9"/>
    <w:link w:val="Char3"/>
    <w:semiHidden/>
    <w:unhideWhenUsed/>
    <w:qFormat/>
    <w:rPr>
      <w:b/>
      <w:bCs/>
    </w:rPr>
  </w:style>
  <w:style w:type="table" w:styleId="af0">
    <w:name w:val="Table Grid"/>
    <w:basedOn w:val="a5"/>
    <w:rsid w:val="0089768B"/>
    <w:pPr>
      <w:widowControl w:val="0"/>
      <w:autoSpaceDE w:val="0"/>
      <w:autoSpaceDN w:val="0"/>
      <w:adjustRightInd w:val="0"/>
      <w:spacing w:line="36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1">
    <w:name w:val="page number"/>
    <w:basedOn w:val="a4"/>
    <w:qFormat/>
  </w:style>
  <w:style w:type="character" w:styleId="af2">
    <w:name w:val="FollowedHyperlink"/>
    <w:basedOn w:val="a4"/>
    <w:qFormat/>
    <w:rPr>
      <w:color w:val="800080"/>
      <w:u w:val="single"/>
    </w:rPr>
  </w:style>
  <w:style w:type="character" w:styleId="af3">
    <w:name w:val="Hyperlink"/>
    <w:basedOn w:val="a4"/>
    <w:uiPriority w:val="99"/>
    <w:qFormat/>
    <w:rPr>
      <w:color w:val="0000FF"/>
      <w:u w:val="single"/>
    </w:rPr>
  </w:style>
  <w:style w:type="character" w:styleId="af4">
    <w:name w:val="annotation reference"/>
    <w:basedOn w:val="a4"/>
    <w:semiHidden/>
    <w:unhideWhenUsed/>
    <w:qFormat/>
    <w:rPr>
      <w:sz w:val="21"/>
      <w:szCs w:val="21"/>
    </w:rPr>
  </w:style>
  <w:style w:type="paragraph" w:customStyle="1" w:styleId="af5">
    <w:name w:val="备注说明"/>
    <w:basedOn w:val="a2"/>
    <w:qFormat/>
    <w:pPr>
      <w:keepLines/>
    </w:pPr>
    <w:rPr>
      <w:color w:val="0000FF"/>
    </w:rPr>
  </w:style>
  <w:style w:type="paragraph" w:customStyle="1" w:styleId="af6">
    <w:name w:val="表号去除自动编号"/>
    <w:basedOn w:val="a2"/>
    <w:qFormat/>
    <w:pPr>
      <w:keepLines/>
      <w:jc w:val="center"/>
    </w:pPr>
    <w:rPr>
      <w:rFonts w:ascii="宋体" w:cs="宋体"/>
    </w:rPr>
  </w:style>
  <w:style w:type="paragraph" w:customStyle="1" w:styleId="af7">
    <w:name w:val="表头样式"/>
    <w:basedOn w:val="a2"/>
    <w:link w:val="Char4"/>
    <w:qFormat/>
    <w:pPr>
      <w:jc w:val="center"/>
    </w:pPr>
    <w:rPr>
      <w:b/>
    </w:rPr>
  </w:style>
  <w:style w:type="character" w:customStyle="1" w:styleId="Char4">
    <w:name w:val="表头样式 Char"/>
    <w:basedOn w:val="a4"/>
    <w:link w:val="af7"/>
    <w:qFormat/>
    <w:rPr>
      <w:rFonts w:ascii="Arial" w:hAnsi="Arial"/>
      <w:b/>
      <w:sz w:val="21"/>
      <w:szCs w:val="21"/>
    </w:rPr>
  </w:style>
  <w:style w:type="paragraph" w:customStyle="1" w:styleId="af8">
    <w:name w:val="页脚样式"/>
    <w:basedOn w:val="a2"/>
    <w:qFormat/>
    <w:rPr>
      <w:sz w:val="18"/>
      <w:szCs w:val="18"/>
    </w:rPr>
  </w:style>
  <w:style w:type="paragraph" w:customStyle="1" w:styleId="af9">
    <w:name w:val="封面华为技术"/>
    <w:basedOn w:val="a2"/>
    <w:qFormat/>
    <w:pPr>
      <w:jc w:val="center"/>
    </w:pPr>
    <w:rPr>
      <w:rFonts w:eastAsia="黑体"/>
      <w:sz w:val="32"/>
      <w:szCs w:val="32"/>
    </w:rPr>
  </w:style>
  <w:style w:type="paragraph" w:customStyle="1" w:styleId="afa">
    <w:name w:val="脚注"/>
    <w:basedOn w:val="a2"/>
    <w:qFormat/>
    <w:pPr>
      <w:spacing w:after="90"/>
    </w:pPr>
    <w:rPr>
      <w:sz w:val="18"/>
      <w:szCs w:val="18"/>
    </w:rPr>
  </w:style>
  <w:style w:type="paragraph" w:customStyle="1" w:styleId="afb">
    <w:name w:val="代码样式"/>
    <w:basedOn w:val="a2"/>
    <w:qFormat/>
    <w:pPr>
      <w:ind w:left="1134"/>
    </w:pPr>
    <w:rPr>
      <w:rFonts w:ascii="Courier New" w:hAnsi="Courier New" w:cs="Courier New"/>
      <w:sz w:val="18"/>
      <w:szCs w:val="18"/>
    </w:rPr>
  </w:style>
  <w:style w:type="paragraph" w:customStyle="1" w:styleId="afc">
    <w:name w:val="页眉密级样式"/>
    <w:basedOn w:val="a2"/>
    <w:qFormat/>
    <w:pPr>
      <w:keepNext/>
      <w:widowControl/>
      <w:jc w:val="right"/>
    </w:pPr>
    <w:rPr>
      <w:sz w:val="18"/>
      <w:szCs w:val="20"/>
    </w:rPr>
  </w:style>
  <w:style w:type="paragraph" w:customStyle="1" w:styleId="afd">
    <w:name w:val="参考资料清单"/>
    <w:basedOn w:val="a2"/>
    <w:qFormat/>
    <w:pPr>
      <w:ind w:left="360" w:hanging="360"/>
    </w:pPr>
  </w:style>
  <w:style w:type="paragraph" w:customStyle="1" w:styleId="afe">
    <w:name w:val="表格列标题"/>
    <w:basedOn w:val="a2"/>
    <w:qFormat/>
    <w:pPr>
      <w:jc w:val="center"/>
    </w:pPr>
    <w:rPr>
      <w:b/>
      <w:szCs w:val="20"/>
    </w:rPr>
  </w:style>
  <w:style w:type="paragraph" w:customStyle="1" w:styleId="aff">
    <w:name w:val="注示文本"/>
    <w:basedOn w:val="a2"/>
    <w:rsid w:val="0089768B"/>
    <w:pPr>
      <w:pBdr>
        <w:bottom w:val="single" w:sz="4" w:space="1" w:color="000000"/>
      </w:pBdr>
      <w:ind w:firstLine="360"/>
    </w:pPr>
    <w:rPr>
      <w:rFonts w:ascii="Arial" w:eastAsia="楷体_GB2312" w:hAnsi="Arial"/>
      <w:sz w:val="18"/>
      <w:szCs w:val="18"/>
    </w:rPr>
  </w:style>
  <w:style w:type="paragraph" w:customStyle="1" w:styleId="aff0">
    <w:name w:val="封面表格文本"/>
    <w:basedOn w:val="a2"/>
    <w:qFormat/>
    <w:pPr>
      <w:jc w:val="center"/>
    </w:pPr>
  </w:style>
  <w:style w:type="paragraph" w:customStyle="1" w:styleId="aff1">
    <w:name w:val="封面文档标题"/>
    <w:basedOn w:val="a2"/>
    <w:qFormat/>
    <w:pPr>
      <w:jc w:val="center"/>
    </w:pPr>
    <w:rPr>
      <w:rFonts w:eastAsia="黑体"/>
      <w:bCs/>
      <w:sz w:val="44"/>
      <w:szCs w:val="44"/>
    </w:rPr>
  </w:style>
  <w:style w:type="paragraph" w:customStyle="1" w:styleId="aff2">
    <w:name w:val="目录页编号文本样式"/>
    <w:basedOn w:val="a2"/>
    <w:qFormat/>
    <w:pPr>
      <w:jc w:val="right"/>
    </w:pPr>
  </w:style>
  <w:style w:type="paragraph" w:customStyle="1" w:styleId="aff3">
    <w:name w:val="图号去除自动编号"/>
    <w:basedOn w:val="a2"/>
    <w:qFormat/>
    <w:pPr>
      <w:spacing w:before="105"/>
      <w:ind w:firstLine="425"/>
      <w:jc w:val="center"/>
    </w:pPr>
  </w:style>
  <w:style w:type="paragraph" w:customStyle="1" w:styleId="aff4">
    <w:name w:val="页眉文档名称样式"/>
    <w:basedOn w:val="a2"/>
    <w:qFormat/>
    <w:pPr>
      <w:keepNext/>
      <w:widowControl/>
    </w:pPr>
    <w:rPr>
      <w:sz w:val="18"/>
      <w:szCs w:val="20"/>
    </w:rPr>
  </w:style>
  <w:style w:type="paragraph" w:customStyle="1" w:styleId="-">
    <w:name w:val="正文-单倍行距"/>
    <w:basedOn w:val="a2"/>
    <w:qFormat/>
  </w:style>
  <w:style w:type="paragraph" w:customStyle="1" w:styleId="a">
    <w:name w:val="表号"/>
    <w:basedOn w:val="a2"/>
    <w:next w:val="a2"/>
    <w:qFormat/>
    <w:pPr>
      <w:keepLines/>
      <w:numPr>
        <w:numId w:val="4"/>
      </w:numPr>
      <w:spacing w:beforeLines="50"/>
      <w:jc w:val="center"/>
    </w:pPr>
    <w:rPr>
      <w:szCs w:val="18"/>
    </w:rPr>
  </w:style>
  <w:style w:type="paragraph" w:customStyle="1" w:styleId="aff5">
    <w:name w:val="关键词"/>
    <w:basedOn w:val="a2"/>
    <w:qFormat/>
    <w:pPr>
      <w:widowControl/>
      <w:tabs>
        <w:tab w:val="left" w:pos="907"/>
      </w:tabs>
    </w:pPr>
    <w:rPr>
      <w:rFonts w:ascii="宋体" w:cs="宋体"/>
      <w:b/>
      <w:bCs/>
    </w:rPr>
  </w:style>
  <w:style w:type="paragraph" w:customStyle="1" w:styleId="aff6">
    <w:name w:val="摘要"/>
    <w:basedOn w:val="a2"/>
    <w:qFormat/>
    <w:pPr>
      <w:tabs>
        <w:tab w:val="left" w:pos="907"/>
      </w:tabs>
      <w:ind w:left="879" w:hanging="879"/>
    </w:pPr>
    <w:rPr>
      <w:b/>
      <w:bCs/>
    </w:rPr>
  </w:style>
  <w:style w:type="paragraph" w:customStyle="1" w:styleId="aff7">
    <w:name w:val="修订记录"/>
    <w:basedOn w:val="a2"/>
    <w:qFormat/>
    <w:pPr>
      <w:pageBreakBefore/>
      <w:spacing w:before="300" w:after="150"/>
      <w:jc w:val="center"/>
    </w:pPr>
    <w:rPr>
      <w:rFonts w:ascii="黑体" w:eastAsia="黑体" w:cs="黑体"/>
      <w:sz w:val="30"/>
      <w:szCs w:val="30"/>
    </w:rPr>
  </w:style>
  <w:style w:type="paragraph" w:customStyle="1" w:styleId="aff8">
    <w:name w:val="目录"/>
    <w:basedOn w:val="a2"/>
    <w:qFormat/>
    <w:pPr>
      <w:keepNext/>
      <w:pageBreakBefore/>
      <w:spacing w:before="480" w:after="360"/>
      <w:jc w:val="center"/>
    </w:pPr>
    <w:rPr>
      <w:rFonts w:eastAsia="黑体"/>
      <w:sz w:val="32"/>
      <w:szCs w:val="32"/>
    </w:rPr>
  </w:style>
  <w:style w:type="paragraph" w:customStyle="1" w:styleId="aff9">
    <w:name w:val="图号"/>
    <w:basedOn w:val="a2"/>
    <w:qFormat/>
    <w:pPr>
      <w:spacing w:before="120" w:afterLines="100"/>
      <w:jc w:val="center"/>
    </w:pPr>
    <w:rPr>
      <w:szCs w:val="18"/>
    </w:rPr>
  </w:style>
  <w:style w:type="paragraph" w:customStyle="1" w:styleId="affa">
    <w:name w:val="文档标题"/>
    <w:basedOn w:val="a2"/>
    <w:rsid w:val="0089768B"/>
    <w:pPr>
      <w:tabs>
        <w:tab w:val="left" w:pos="0"/>
      </w:tabs>
      <w:spacing w:before="300" w:after="300"/>
      <w:jc w:val="center"/>
    </w:pPr>
    <w:rPr>
      <w:rFonts w:ascii="Arial" w:eastAsia="黑体" w:hAnsi="Arial"/>
      <w:sz w:val="36"/>
      <w:szCs w:val="36"/>
    </w:rPr>
  </w:style>
  <w:style w:type="paragraph" w:customStyle="1" w:styleId="affb">
    <w:name w:val="表格文本"/>
    <w:rsid w:val="0089768B"/>
    <w:pPr>
      <w:tabs>
        <w:tab w:val="decimal" w:pos="0"/>
      </w:tabs>
    </w:pPr>
    <w:rPr>
      <w:rFonts w:ascii="Arial" w:hAnsi="Arial"/>
      <w:noProof/>
      <w:sz w:val="21"/>
      <w:szCs w:val="21"/>
    </w:rPr>
  </w:style>
  <w:style w:type="paragraph" w:customStyle="1" w:styleId="affc">
    <w:name w:val="缺省文本"/>
    <w:basedOn w:val="a2"/>
    <w:link w:val="Char5"/>
    <w:qFormat/>
    <w:rPr>
      <w:sz w:val="24"/>
      <w:szCs w:val="24"/>
    </w:rPr>
  </w:style>
  <w:style w:type="paragraph" w:customStyle="1" w:styleId="affd">
    <w:name w:val="注示头"/>
    <w:basedOn w:val="a2"/>
    <w:rsid w:val="0089768B"/>
    <w:pPr>
      <w:pBdr>
        <w:top w:val="single" w:sz="4" w:space="1" w:color="000000"/>
      </w:pBdr>
    </w:pPr>
    <w:rPr>
      <w:rFonts w:ascii="Arial" w:eastAsia="黑体" w:hAnsi="Arial"/>
      <w:sz w:val="18"/>
    </w:rPr>
  </w:style>
  <w:style w:type="paragraph" w:customStyle="1" w:styleId="--">
    <w:name w:val="正文-单倍行距-居中"/>
    <w:basedOn w:val="-"/>
    <w:qFormat/>
    <w:pPr>
      <w:jc w:val="center"/>
    </w:pPr>
  </w:style>
  <w:style w:type="paragraph" w:customStyle="1" w:styleId="affe">
    <w:name w:val="表头文本"/>
    <w:rsid w:val="0089768B"/>
    <w:pPr>
      <w:jc w:val="center"/>
    </w:pPr>
    <w:rPr>
      <w:rFonts w:ascii="Arial" w:hAnsi="Arial"/>
      <w:b/>
      <w:sz w:val="21"/>
      <w:szCs w:val="21"/>
    </w:rPr>
  </w:style>
  <w:style w:type="paragraph" w:customStyle="1" w:styleId="afff">
    <w:name w:val="图样式"/>
    <w:basedOn w:val="a2"/>
    <w:rsid w:val="0089768B"/>
    <w:pPr>
      <w:keepNext/>
      <w:widowControl/>
      <w:spacing w:before="80" w:after="80"/>
      <w:jc w:val="center"/>
    </w:pPr>
  </w:style>
  <w:style w:type="table" w:customStyle="1" w:styleId="afff0">
    <w:name w:val="表样式"/>
    <w:basedOn w:val="a5"/>
    <w:rsid w:val="0089768B"/>
    <w:pPr>
      <w:jc w:val="both"/>
    </w:pPr>
    <w:rPr>
      <w:sz w:val="18"/>
      <w:szCs w:val="1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shd w:val="clear" w:color="auto" w:fill="auto"/>
      <w:vAlign w:val="center"/>
    </w:tcPr>
  </w:style>
  <w:style w:type="paragraph" w:customStyle="1" w:styleId="a1">
    <w:name w:val="表格题注"/>
    <w:next w:val="a2"/>
    <w:rsid w:val="0089768B"/>
    <w:pPr>
      <w:keepLines/>
      <w:numPr>
        <w:ilvl w:val="8"/>
        <w:numId w:val="5"/>
      </w:numPr>
      <w:spacing w:beforeLines="100"/>
      <w:ind w:left="1089" w:hanging="369"/>
      <w:jc w:val="center"/>
    </w:pPr>
    <w:rPr>
      <w:rFonts w:ascii="Arial" w:hAnsi="Arial"/>
      <w:sz w:val="18"/>
      <w:szCs w:val="18"/>
    </w:rPr>
  </w:style>
  <w:style w:type="paragraph" w:customStyle="1" w:styleId="a0">
    <w:name w:val="插图题注"/>
    <w:next w:val="a2"/>
    <w:rsid w:val="0089768B"/>
    <w:pPr>
      <w:numPr>
        <w:ilvl w:val="7"/>
        <w:numId w:val="5"/>
      </w:numPr>
      <w:spacing w:afterLines="100"/>
      <w:ind w:left="1089" w:hanging="369"/>
      <w:jc w:val="center"/>
    </w:pPr>
    <w:rPr>
      <w:rFonts w:ascii="Arial" w:hAnsi="Arial"/>
      <w:sz w:val="18"/>
      <w:szCs w:val="18"/>
    </w:rPr>
  </w:style>
  <w:style w:type="paragraph" w:customStyle="1" w:styleId="afff1">
    <w:name w:val="正文（首行不缩进）"/>
    <w:basedOn w:val="a2"/>
    <w:rsid w:val="0089768B"/>
  </w:style>
  <w:style w:type="character" w:customStyle="1" w:styleId="afff2">
    <w:name w:val="样式一"/>
    <w:basedOn w:val="a4"/>
    <w:rsid w:val="0089768B"/>
    <w:rPr>
      <w:rFonts w:ascii="宋体" w:hAnsi="宋体"/>
      <w:b/>
      <w:bCs/>
      <w:color w:val="000000"/>
      <w:sz w:val="36"/>
    </w:rPr>
  </w:style>
  <w:style w:type="character" w:customStyle="1" w:styleId="afff3">
    <w:name w:val="样式二"/>
    <w:basedOn w:val="afff2"/>
    <w:rsid w:val="0089768B"/>
    <w:rPr>
      <w:rFonts w:ascii="宋体" w:hAnsi="宋体"/>
      <w:b/>
      <w:bCs/>
      <w:color w:val="000000"/>
      <w:sz w:val="36"/>
    </w:rPr>
  </w:style>
  <w:style w:type="paragraph" w:customStyle="1" w:styleId="afff4">
    <w:name w:val="分项目"/>
    <w:basedOn w:val="a2"/>
    <w:qFormat/>
    <w:rPr>
      <w:rFonts w:ascii="宋体" w:cs="宋体"/>
    </w:rPr>
  </w:style>
  <w:style w:type="paragraph" w:customStyle="1" w:styleId="11">
    <w:name w:val="目录1"/>
    <w:basedOn w:val="a2"/>
    <w:qFormat/>
    <w:pPr>
      <w:keepLines/>
      <w:ind w:left="113"/>
    </w:pPr>
  </w:style>
  <w:style w:type="paragraph" w:customStyle="1" w:styleId="21">
    <w:name w:val="目录2"/>
    <w:basedOn w:val="a2"/>
    <w:qFormat/>
    <w:pPr>
      <w:ind w:left="473"/>
    </w:pPr>
  </w:style>
  <w:style w:type="paragraph" w:customStyle="1" w:styleId="31">
    <w:name w:val="目录3"/>
    <w:basedOn w:val="a2"/>
    <w:qFormat/>
    <w:pPr>
      <w:ind w:left="833"/>
    </w:pPr>
  </w:style>
  <w:style w:type="paragraph" w:customStyle="1" w:styleId="41">
    <w:name w:val="目录4"/>
    <w:basedOn w:val="a2"/>
    <w:qFormat/>
    <w:pPr>
      <w:ind w:left="1193"/>
    </w:pPr>
    <w:rPr>
      <w:rFonts w:ascii="宋体" w:cs="宋体"/>
    </w:rPr>
  </w:style>
  <w:style w:type="paragraph" w:customStyle="1" w:styleId="12">
    <w:name w:val="样式1"/>
    <w:basedOn w:val="a2"/>
    <w:qFormat/>
    <w:pPr>
      <w:ind w:firstLine="200"/>
    </w:pPr>
  </w:style>
  <w:style w:type="character" w:customStyle="1" w:styleId="Char5">
    <w:name w:val="缺省文本 Char"/>
    <w:basedOn w:val="a4"/>
    <w:link w:val="affc"/>
    <w:qFormat/>
    <w:locked/>
    <w:rPr>
      <w:rFonts w:ascii="Arial" w:hAnsi="Arial"/>
      <w:sz w:val="24"/>
      <w:szCs w:val="24"/>
    </w:rPr>
  </w:style>
  <w:style w:type="paragraph" w:styleId="afff5">
    <w:name w:val="List Paragraph"/>
    <w:basedOn w:val="a2"/>
    <w:uiPriority w:val="34"/>
    <w:qFormat/>
    <w:rsid w:val="0089768B"/>
    <w:pPr>
      <w:ind w:firstLineChars="200" w:firstLine="420"/>
    </w:pPr>
  </w:style>
  <w:style w:type="table" w:customStyle="1" w:styleId="13">
    <w:name w:val="网格型1"/>
    <w:basedOn w:val="a5"/>
    <w:qFormat/>
    <w:pPr>
      <w:widowControl w:val="0"/>
      <w:ind w:firstLineChars="127" w:firstLine="127"/>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on">
    <w:name w:val="con"/>
    <w:basedOn w:val="a4"/>
    <w:qFormat/>
  </w:style>
  <w:style w:type="character" w:customStyle="1" w:styleId="itemname5">
    <w:name w:val="item_name5"/>
    <w:basedOn w:val="a4"/>
    <w:qFormat/>
  </w:style>
  <w:style w:type="paragraph" w:customStyle="1" w:styleId="afff6">
    <w:name w:val="编写建议"/>
    <w:basedOn w:val="a2"/>
    <w:rsid w:val="0089768B"/>
    <w:pPr>
      <w:ind w:firstLine="420"/>
    </w:pPr>
    <w:rPr>
      <w:rFonts w:ascii="Arial" w:hAnsi="Arial" w:cs="Arial"/>
      <w:i/>
      <w:color w:val="0000FF"/>
    </w:rPr>
  </w:style>
  <w:style w:type="character" w:customStyle="1" w:styleId="Char1">
    <w:name w:val="批注框文本 Char"/>
    <w:basedOn w:val="a4"/>
    <w:link w:val="ab"/>
    <w:rsid w:val="0089768B"/>
    <w:rPr>
      <w:snapToGrid w:val="0"/>
      <w:sz w:val="18"/>
      <w:szCs w:val="18"/>
    </w:rPr>
  </w:style>
  <w:style w:type="character" w:customStyle="1" w:styleId="Char">
    <w:name w:val="正文首行缩进 Char"/>
    <w:basedOn w:val="a4"/>
    <w:link w:val="a3"/>
    <w:qFormat/>
    <w:rPr>
      <w:kern w:val="2"/>
      <w:sz w:val="21"/>
      <w:szCs w:val="22"/>
    </w:rPr>
  </w:style>
  <w:style w:type="character" w:customStyle="1" w:styleId="Char2">
    <w:name w:val="页脚 Char"/>
    <w:basedOn w:val="a4"/>
    <w:link w:val="ac"/>
    <w:qFormat/>
    <w:rPr>
      <w:rFonts w:ascii="Arial" w:hAnsi="Arial"/>
      <w:sz w:val="18"/>
      <w:szCs w:val="18"/>
    </w:rPr>
  </w:style>
  <w:style w:type="character" w:customStyle="1" w:styleId="3Char">
    <w:name w:val="标题 3 Char"/>
    <w:basedOn w:val="a4"/>
    <w:link w:val="3"/>
    <w:qFormat/>
    <w:rPr>
      <w:rFonts w:eastAsia="黑体"/>
      <w:bCs/>
      <w:snapToGrid w:val="0"/>
      <w:kern w:val="2"/>
      <w:sz w:val="24"/>
      <w:szCs w:val="32"/>
    </w:rPr>
  </w:style>
  <w:style w:type="character" w:customStyle="1" w:styleId="Char0">
    <w:name w:val="批注文字 Char"/>
    <w:basedOn w:val="a4"/>
    <w:link w:val="a9"/>
    <w:qFormat/>
    <w:rPr>
      <w:rFonts w:asciiTheme="minorHAnsi" w:eastAsiaTheme="minorEastAsia" w:hAnsiTheme="minorHAnsi" w:cstheme="minorBidi"/>
      <w:kern w:val="2"/>
      <w:sz w:val="21"/>
      <w:szCs w:val="22"/>
    </w:rPr>
  </w:style>
  <w:style w:type="character" w:customStyle="1" w:styleId="Char3">
    <w:name w:val="批注主题 Char"/>
    <w:basedOn w:val="Char0"/>
    <w:link w:val="af"/>
    <w:semiHidden/>
    <w:qFormat/>
    <w:rPr>
      <w:rFonts w:asciiTheme="minorHAnsi" w:eastAsiaTheme="minorEastAsia" w:hAnsiTheme="minorHAnsi" w:cstheme="minorBidi"/>
      <w:b/>
      <w:bCs/>
      <w:kern w:val="2"/>
      <w:sz w:val="21"/>
      <w:szCs w:val="22"/>
    </w:rPr>
  </w:style>
  <w:style w:type="paragraph" w:customStyle="1" w:styleId="Default">
    <w:name w:val="Default"/>
    <w:qFormat/>
    <w:pPr>
      <w:widowControl w:val="0"/>
      <w:autoSpaceDE w:val="0"/>
      <w:autoSpaceDN w:val="0"/>
      <w:adjustRightInd w:val="0"/>
    </w:pPr>
    <w:rPr>
      <w:rFonts w:ascii="宋体" w:cs="宋体"/>
      <w:color w:val="000000"/>
      <w:sz w:val="24"/>
      <w:szCs w:val="24"/>
    </w:rPr>
  </w:style>
  <w:style w:type="paragraph" w:styleId="afff7">
    <w:name w:val="Revision"/>
    <w:hidden/>
    <w:uiPriority w:val="99"/>
    <w:semiHidden/>
    <w:rsid w:val="009C7816"/>
    <w:rPr>
      <w:rFonts w:asciiTheme="minorHAnsi" w:eastAsiaTheme="minorEastAsia" w:hAnsiTheme="minorHAnsi" w:cstheme="minorBidi"/>
      <w:kern w:val="2"/>
      <w:sz w:val="21"/>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7756612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emf"/><Relationship Id="rId18" Type="http://schemas.openxmlformats.org/officeDocument/2006/relationships/image" Target="media/image9.emf"/><Relationship Id="rId26" Type="http://schemas.openxmlformats.org/officeDocument/2006/relationships/header" Target="header2.xml"/><Relationship Id="rId3" Type="http://schemas.openxmlformats.org/officeDocument/2006/relationships/numbering" Target="numbering.xml"/><Relationship Id="rId21" Type="http://schemas.openxmlformats.org/officeDocument/2006/relationships/package" Target="embeddings/Microsoft_Excel_Worksheet2.xlsx"/><Relationship Id="rId7" Type="http://schemas.openxmlformats.org/officeDocument/2006/relationships/footnotes" Target="footnotes.xml"/><Relationship Id="rId12" Type="http://schemas.openxmlformats.org/officeDocument/2006/relationships/image" Target="media/image4.emf"/><Relationship Id="rId17" Type="http://schemas.openxmlformats.org/officeDocument/2006/relationships/hyperlink" Target="mailto:0.2C@25&#8451;" TargetMode="External"/><Relationship Id="rId25"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8.jpeg"/><Relationship Id="rId20" Type="http://schemas.openxmlformats.org/officeDocument/2006/relationships/image" Target="media/image10.emf"/><Relationship Id="rId29" Type="http://schemas.microsoft.com/office/2011/relationships/people" Target="peop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emf"/><Relationship Id="rId24" Type="http://schemas.openxmlformats.org/officeDocument/2006/relationships/header" Target="header1.xml"/><Relationship Id="rId5" Type="http://schemas.openxmlformats.org/officeDocument/2006/relationships/settings" Target="settings.xml"/><Relationship Id="rId15" Type="http://schemas.openxmlformats.org/officeDocument/2006/relationships/image" Target="media/image7.jpeg"/><Relationship Id="rId23" Type="http://schemas.openxmlformats.org/officeDocument/2006/relationships/package" Target="embeddings/Microsoft_Excel_Worksheet3.xlsx"/><Relationship Id="rId28"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package" Target="embeddings/Microsoft_Excel_Worksheet1.xlsx"/><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6.jpeg"/><Relationship Id="rId22" Type="http://schemas.openxmlformats.org/officeDocument/2006/relationships/image" Target="media/image11.emf"/><Relationship Id="rId27" Type="http://schemas.openxmlformats.org/officeDocument/2006/relationships/footer" Target="footer2.xml"/><Relationship Id="rId30"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12.png"/></Relationships>
</file>

<file path=word/_rels/header2.xml.rels><?xml version="1.0" encoding="UTF-8" standalone="yes"?>
<Relationships xmlns="http://schemas.openxmlformats.org/package/2006/relationships"><Relationship Id="rId1" Type="http://schemas.openxmlformats.org/officeDocument/2006/relationships/image" Target="media/image1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58BA38FE-177C-4D0E-9D40-F45E33F5A7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92</TotalTime>
  <Pages>24</Pages>
  <Words>2406</Words>
  <Characters>13720</Characters>
  <Application>Microsoft Office Word</Application>
  <DocSecurity>0</DocSecurity>
  <Lines>114</Lines>
  <Paragraphs>32</Paragraphs>
  <ScaleCrop>false</ScaleCrop>
  <Company>Huawei Technologies Co.,Ltd.</Company>
  <LinksUpToDate>false</LinksUpToDate>
  <CharactersWithSpaces>16094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jiayingfeng</dc:creator>
  <cp:lastModifiedBy>tianshaoxiong (A)</cp:lastModifiedBy>
  <cp:revision>8</cp:revision>
  <cp:lastPrinted>2021-09-02T03:01:00Z</cp:lastPrinted>
  <dcterms:created xsi:type="dcterms:W3CDTF">2021-11-02T02:58:00Z</dcterms:created>
  <dcterms:modified xsi:type="dcterms:W3CDTF">2024-03-13T02:14:00Z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2015_ms_pID_725343">
    <vt:lpwstr>(3)rms3H8hF8P5PhRrEyojwDy/ExLmud+aD6IJ+bK0TUs8tIQdpdP1cn1dX2MxyVhE/86S3VezX
bor8qNYHTA5aJHinm2uPb2g91IdHXc/ONClGBO6zyr3DNUz2QY9VAZOU2N3HhkmmaG98UMon
F+pJSAdf8Inwq+xJTF+K7tUisZYxfb6ZKlUycUCKjNkp5SzgSz5ItYbaEnMrUd7VlUhJpM9o
FD+JL8nv12q2bgL9BL</vt:lpwstr>
  </property>
  <property fmtid="{D5CDD505-2E9C-101B-9397-08002B2CF9AE}" pid="3" name="_2015_ms_pID_7253431">
    <vt:lpwstr>iCxnf7E28oT7GjqHtVpAgHYoXv1ru4qmUQIOfw0LPq07eu8Rbms+JV
sRYeF1cPAmJlNeYXSAtylZHKzRIapnxWnBggJN5LtR2t3PgTWGI+IJR5B9LWXL7qVYDbCknE
uKUprCBLB0pE97ouUQ4GAIVv3RwVecvy6bg7/zhP8YFHBsB1GQX1E6eGmvVpy80qd3UmlgKL
4elTHuEMm0c4hTJRBgzoGix32BFmMVyhDhLc</vt:lpwstr>
  </property>
  <property fmtid="{D5CDD505-2E9C-101B-9397-08002B2CF9AE}" pid="4" name="_2015_ms_pID_7253432">
    <vt:lpwstr>Ng==</vt:lpwstr>
  </property>
  <property fmtid="{D5CDD505-2E9C-101B-9397-08002B2CF9AE}" pid="5" name="KSOProductBuildVer">
    <vt:lpwstr>2052-11.8.2.10321</vt:lpwstr>
  </property>
  <property fmtid="{D5CDD505-2E9C-101B-9397-08002B2CF9AE}" pid="6" name="_readonly">
    <vt:lpwstr/>
  </property>
  <property fmtid="{D5CDD505-2E9C-101B-9397-08002B2CF9AE}" pid="7" name="_change">
    <vt:lpwstr/>
  </property>
  <property fmtid="{D5CDD505-2E9C-101B-9397-08002B2CF9AE}" pid="8" name="_full-control">
    <vt:lpwstr/>
  </property>
  <property fmtid="{D5CDD505-2E9C-101B-9397-08002B2CF9AE}" pid="9" name="sflag">
    <vt:lpwstr>1709515434</vt:lpwstr>
  </property>
</Properties>
</file>